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4B0B0" w14:textId="77777777" w:rsidR="00F34D35" w:rsidRPr="0019622B" w:rsidRDefault="00F34D35" w:rsidP="0007335A">
      <w:pPr>
        <w:jc w:val="center"/>
        <w:rPr>
          <w:rFonts w:ascii="Times New Roman" w:hAnsi="Times New Roman" w:cs="Times New Roman"/>
        </w:rPr>
      </w:pPr>
      <w:r w:rsidRPr="0019622B">
        <w:rPr>
          <w:rFonts w:ascii="Times New Roman" w:hAnsi="Times New Roman" w:cs="Times New Roman"/>
        </w:rPr>
        <w:t>Abstract</w:t>
      </w:r>
    </w:p>
    <w:p w14:paraId="4376C86D" w14:textId="41ECE348" w:rsidR="00F34D35" w:rsidRPr="0019622B" w:rsidRDefault="00A92B5C" w:rsidP="007B5B96">
      <w:pPr>
        <w:ind w:firstLine="720"/>
        <w:rPr>
          <w:rFonts w:ascii="Times New Roman" w:hAnsi="Times New Roman" w:cs="Times New Roman"/>
        </w:rPr>
      </w:pPr>
      <w:r w:rsidRPr="0019622B">
        <w:rPr>
          <w:rFonts w:ascii="Times New Roman" w:hAnsi="Times New Roman" w:cs="Times New Roman"/>
        </w:rPr>
        <w:t xml:space="preserve">What decision making mechanism does people rely upon to reach decisions about flood mitigation? Based on a comprehensive survey dataset from </w:t>
      </w:r>
      <w:r w:rsidR="0007335A" w:rsidRPr="0019622B">
        <w:rPr>
          <w:rFonts w:ascii="Times New Roman" w:hAnsi="Times New Roman" w:cs="Times New Roman"/>
        </w:rPr>
        <w:t xml:space="preserve">all </w:t>
      </w:r>
      <w:r w:rsidRPr="0019622B">
        <w:rPr>
          <w:rFonts w:ascii="Times New Roman" w:hAnsi="Times New Roman" w:cs="Times New Roman"/>
        </w:rPr>
        <w:t xml:space="preserve">coastal counties in the Gulf Coast, we apply Bayesian Network to construct a multi-layer interconnected structure that depicts the interdependence among </w:t>
      </w:r>
      <w:del w:id="0" w:author="Ning Lin" w:date="2018-10-10T11:00:00Z">
        <w:r w:rsidRPr="0019622B" w:rsidDel="00E7064D">
          <w:rPr>
            <w:rFonts w:ascii="Times New Roman" w:hAnsi="Times New Roman" w:cs="Times New Roman"/>
          </w:rPr>
          <w:delText xml:space="preserve">all the </w:delText>
        </w:r>
      </w:del>
      <w:r w:rsidRPr="0019622B">
        <w:rPr>
          <w:rFonts w:ascii="Times New Roman" w:hAnsi="Times New Roman" w:cs="Times New Roman"/>
        </w:rPr>
        <w:t xml:space="preserve">variables of interest. </w:t>
      </w:r>
      <w:r w:rsidR="00E3719D" w:rsidRPr="0019622B">
        <w:rPr>
          <w:rFonts w:ascii="Times New Roman" w:hAnsi="Times New Roman" w:cs="Times New Roman"/>
        </w:rPr>
        <w:t>W</w:t>
      </w:r>
      <w:r w:rsidRPr="0019622B">
        <w:rPr>
          <w:rFonts w:ascii="Times New Roman" w:hAnsi="Times New Roman" w:cs="Times New Roman"/>
        </w:rPr>
        <w:t xml:space="preserve">e infer a theoretical decision-making mechanism from </w:t>
      </w:r>
      <w:r w:rsidR="00AE4824" w:rsidRPr="0019622B">
        <w:rPr>
          <w:rFonts w:ascii="Times New Roman" w:hAnsi="Times New Roman" w:cs="Times New Roman"/>
        </w:rPr>
        <w:t xml:space="preserve">four categories of </w:t>
      </w:r>
      <w:r w:rsidRPr="0019622B">
        <w:rPr>
          <w:rFonts w:ascii="Times New Roman" w:hAnsi="Times New Roman" w:cs="Times New Roman"/>
        </w:rPr>
        <w:t xml:space="preserve">flood insurance purchase behavior as documented in the </w:t>
      </w:r>
      <w:ins w:id="1" w:author="Ning Lin" w:date="2018-10-10T11:00:00Z">
        <w:r w:rsidR="00E7064D">
          <w:rPr>
            <w:rFonts w:ascii="Times New Roman" w:hAnsi="Times New Roman" w:cs="Times New Roman"/>
          </w:rPr>
          <w:t xml:space="preserve">survey </w:t>
        </w:r>
      </w:ins>
      <w:del w:id="2" w:author="Ning Lin" w:date="2018-10-04T09:44:00Z">
        <w:r w:rsidRPr="0019622B" w:rsidDel="00A86F93">
          <w:rPr>
            <w:rFonts w:ascii="Times New Roman" w:hAnsi="Times New Roman" w:cs="Times New Roman"/>
          </w:rPr>
          <w:delText xml:space="preserve">respondents’ </w:delText>
        </w:r>
      </w:del>
      <w:r w:rsidRPr="0019622B">
        <w:rPr>
          <w:rFonts w:ascii="Times New Roman" w:hAnsi="Times New Roman" w:cs="Times New Roman"/>
        </w:rPr>
        <w:t>responses</w:t>
      </w:r>
      <w:del w:id="3" w:author="Ning Lin" w:date="2018-10-10T11:01:00Z">
        <w:r w:rsidRPr="0019622B" w:rsidDel="00E7064D">
          <w:rPr>
            <w:rFonts w:ascii="Times New Roman" w:hAnsi="Times New Roman" w:cs="Times New Roman"/>
          </w:rPr>
          <w:delText xml:space="preserve"> to two survey questions</w:delText>
        </w:r>
      </w:del>
      <w:r w:rsidRPr="0019622B">
        <w:rPr>
          <w:rFonts w:ascii="Times New Roman" w:hAnsi="Times New Roman" w:cs="Times New Roman"/>
        </w:rPr>
        <w:t xml:space="preserve">. </w:t>
      </w:r>
      <w:r w:rsidR="00AE4824" w:rsidRPr="0019622B">
        <w:rPr>
          <w:rFonts w:ascii="Times New Roman" w:hAnsi="Times New Roman" w:cs="Times New Roman"/>
        </w:rPr>
        <w:t xml:space="preserve">This mechanism is composed of two dimensions including informed flood risks and sense of insecurity. </w:t>
      </w:r>
      <w:r w:rsidR="00AE4824" w:rsidRPr="00E7064D">
        <w:rPr>
          <w:rFonts w:ascii="Times New Roman" w:hAnsi="Times New Roman" w:cs="Times New Roman"/>
        </w:rPr>
        <w:t>We then use</w:t>
      </w:r>
      <w:r w:rsidR="00573FF3" w:rsidRPr="00E7064D">
        <w:rPr>
          <w:rFonts w:ascii="Times New Roman" w:hAnsi="Times New Roman" w:cs="Times New Roman"/>
        </w:rPr>
        <w:t xml:space="preserve"> four</w:t>
      </w:r>
      <w:r w:rsidR="00AE4824" w:rsidRPr="00E7064D">
        <w:rPr>
          <w:rFonts w:ascii="Times New Roman" w:hAnsi="Times New Roman" w:cs="Times New Roman"/>
        </w:rPr>
        <w:t xml:space="preserve"> flood insurance purchase behavior to predict overall support for flood mitigation.</w:t>
      </w:r>
      <w:r w:rsidR="00AE4824" w:rsidRPr="0019622B">
        <w:rPr>
          <w:rFonts w:ascii="Times New Roman" w:hAnsi="Times New Roman" w:cs="Times New Roman"/>
        </w:rPr>
        <w:t xml:space="preserve"> </w:t>
      </w:r>
      <w:del w:id="4" w:author="Ning Lin" w:date="2018-10-04T09:51:00Z">
        <w:r w:rsidR="00AE4824" w:rsidRPr="0019622B" w:rsidDel="00A86F93">
          <w:rPr>
            <w:rFonts w:ascii="Times New Roman" w:hAnsi="Times New Roman" w:cs="Times New Roman"/>
          </w:rPr>
          <w:delText xml:space="preserve">Inferring from </w:delText>
        </w:r>
      </w:del>
      <w:ins w:id="5" w:author="Ning Lin" w:date="2018-10-04T09:51:00Z">
        <w:r w:rsidR="00A86F93">
          <w:rPr>
            <w:rFonts w:ascii="Times New Roman" w:hAnsi="Times New Roman" w:cs="Times New Roman"/>
          </w:rPr>
          <w:t>T</w:t>
        </w:r>
      </w:ins>
      <w:del w:id="6" w:author="Ning Lin" w:date="2018-10-04T09:51:00Z">
        <w:r w:rsidR="00AE4824" w:rsidRPr="0019622B" w:rsidDel="00A86F93">
          <w:rPr>
            <w:rFonts w:ascii="Times New Roman" w:hAnsi="Times New Roman" w:cs="Times New Roman"/>
          </w:rPr>
          <w:delText>t</w:delText>
        </w:r>
      </w:del>
      <w:r w:rsidR="00AE4824" w:rsidRPr="0019622B">
        <w:rPr>
          <w:rFonts w:ascii="Times New Roman" w:hAnsi="Times New Roman" w:cs="Times New Roman"/>
        </w:rPr>
        <w:t>he results</w:t>
      </w:r>
      <w:ins w:id="7" w:author="Ning Lin" w:date="2018-10-04T09:51:00Z">
        <w:r w:rsidR="00A86F93">
          <w:rPr>
            <w:rFonts w:ascii="Times New Roman" w:hAnsi="Times New Roman" w:cs="Times New Roman"/>
          </w:rPr>
          <w:t xml:space="preserve"> indicates that</w:t>
        </w:r>
      </w:ins>
      <w:del w:id="8" w:author="Ning Lin" w:date="2018-10-04T09:51:00Z">
        <w:r w:rsidR="00AE4824" w:rsidRPr="0019622B" w:rsidDel="00A86F93">
          <w:rPr>
            <w:rFonts w:ascii="Times New Roman" w:hAnsi="Times New Roman" w:cs="Times New Roman"/>
          </w:rPr>
          <w:delText>,</w:delText>
        </w:r>
      </w:del>
      <w:r w:rsidR="00AE4824" w:rsidRPr="0019622B">
        <w:rPr>
          <w:rFonts w:ascii="Times New Roman" w:hAnsi="Times New Roman" w:cs="Times New Roman"/>
        </w:rPr>
        <w:t xml:space="preserve"> the informed </w:t>
      </w:r>
      <w:del w:id="9" w:author="Ning Lin" w:date="2018-10-10T11:04:00Z">
        <w:r w:rsidR="00AE4824" w:rsidRPr="0019622B" w:rsidDel="00E7064D">
          <w:rPr>
            <w:rFonts w:ascii="Times New Roman" w:hAnsi="Times New Roman" w:cs="Times New Roman"/>
          </w:rPr>
          <w:delText xml:space="preserve">objective </w:delText>
        </w:r>
      </w:del>
      <w:r w:rsidR="00AE4824" w:rsidRPr="0019622B">
        <w:rPr>
          <w:rFonts w:ascii="Times New Roman" w:hAnsi="Times New Roman" w:cs="Times New Roman"/>
        </w:rPr>
        <w:t xml:space="preserve">flood risk is the primary determinant on one’s overall support for flood mitigation. Risk reduction decisions are largely contingent on the level of risk that is effectively conveyed to individuals. People do not make risk reduction decisions that are deemed inappropriate for the level of risk they are </w:t>
      </w:r>
      <w:r w:rsidR="00573FF3" w:rsidRPr="0019622B">
        <w:rPr>
          <w:rFonts w:ascii="Times New Roman" w:hAnsi="Times New Roman" w:cs="Times New Roman"/>
        </w:rPr>
        <w:t>informed of</w:t>
      </w:r>
      <w:r w:rsidR="00AE4824" w:rsidRPr="0019622B">
        <w:rPr>
          <w:rFonts w:ascii="Times New Roman" w:hAnsi="Times New Roman" w:cs="Times New Roman"/>
        </w:rPr>
        <w:t xml:space="preserve">. Additionally, sense of insecurity plays a moderately substantial role in determining individuals’ overall support for flood mitigation. Those who are less secure, or more fearful for floods, are more likely to seek extra protection given the same level of informed risk. The dreadful emotion for flood can move people </w:t>
      </w:r>
      <w:del w:id="10" w:author="Ning Lin" w:date="2018-10-04T09:48:00Z">
        <w:r w:rsidR="00AE4824" w:rsidRPr="0019622B" w:rsidDel="00A86F93">
          <w:rPr>
            <w:rFonts w:ascii="Times New Roman" w:hAnsi="Times New Roman" w:cs="Times New Roman"/>
          </w:rPr>
          <w:delText xml:space="preserve">slightly </w:delText>
        </w:r>
      </w:del>
      <w:r w:rsidR="00AE4824" w:rsidRPr="0019622B">
        <w:rPr>
          <w:rFonts w:ascii="Times New Roman" w:hAnsi="Times New Roman" w:cs="Times New Roman"/>
        </w:rPr>
        <w:t>toward overall support for mitigation, although the effect is not as large as the informed risk.</w:t>
      </w:r>
      <w:r w:rsidR="007B5B96" w:rsidRPr="0019622B">
        <w:rPr>
          <w:rFonts w:ascii="Times New Roman" w:hAnsi="Times New Roman" w:cs="Times New Roman"/>
        </w:rPr>
        <w:t xml:space="preserve"> </w:t>
      </w:r>
      <w:r w:rsidR="00631B95" w:rsidRPr="0019622B">
        <w:rPr>
          <w:rFonts w:ascii="Times New Roman" w:hAnsi="Times New Roman" w:cs="Times New Roman"/>
        </w:rPr>
        <w:t xml:space="preserve">Results of this study have fundamental policy implications. </w:t>
      </w:r>
      <w:r w:rsidR="00C91D70" w:rsidRPr="0019622B">
        <w:rPr>
          <w:rFonts w:ascii="Times New Roman" w:hAnsi="Times New Roman" w:cs="Times New Roman"/>
        </w:rPr>
        <w:t>T</w:t>
      </w:r>
      <w:r w:rsidR="000D1754" w:rsidRPr="0019622B">
        <w:rPr>
          <w:rFonts w:ascii="Times New Roman" w:hAnsi="Times New Roman" w:cs="Times New Roman"/>
        </w:rPr>
        <w:t xml:space="preserve">he </w:t>
      </w:r>
      <w:del w:id="11" w:author="Ning Lin" w:date="2018-10-04T09:53:00Z">
        <w:r w:rsidR="000D1754" w:rsidRPr="0019622B" w:rsidDel="00C87996">
          <w:rPr>
            <w:rFonts w:ascii="Times New Roman" w:hAnsi="Times New Roman" w:cs="Times New Roman"/>
          </w:rPr>
          <w:delText xml:space="preserve">relatively high </w:delText>
        </w:r>
      </w:del>
      <w:r w:rsidR="000D1754" w:rsidRPr="0019622B">
        <w:rPr>
          <w:rFonts w:ascii="Times New Roman" w:hAnsi="Times New Roman" w:cs="Times New Roman"/>
        </w:rPr>
        <w:t xml:space="preserve">flood risk </w:t>
      </w:r>
      <w:ins w:id="12" w:author="Ning Lin" w:date="2018-10-04T09:56:00Z">
        <w:r w:rsidR="00C87996">
          <w:rPr>
            <w:rFonts w:ascii="Times New Roman" w:hAnsi="Times New Roman" w:cs="Times New Roman"/>
          </w:rPr>
          <w:t>informed by</w:t>
        </w:r>
      </w:ins>
      <w:del w:id="13" w:author="Ning Lin" w:date="2018-10-04T09:53:00Z">
        <w:r w:rsidR="000D1754" w:rsidRPr="0019622B" w:rsidDel="00C87996">
          <w:rPr>
            <w:rFonts w:ascii="Times New Roman" w:hAnsi="Times New Roman" w:cs="Times New Roman"/>
          </w:rPr>
          <w:delText xml:space="preserve">reflected in the Spcial Flood Hazard Area </w:delText>
        </w:r>
      </w:del>
      <w:del w:id="14" w:author="Ning Lin" w:date="2018-10-04T09:56:00Z">
        <w:r w:rsidR="000D1754" w:rsidRPr="0019622B" w:rsidDel="00C87996">
          <w:rPr>
            <w:rFonts w:ascii="Times New Roman" w:hAnsi="Times New Roman" w:cs="Times New Roman"/>
          </w:rPr>
          <w:delText>on</w:delText>
        </w:r>
      </w:del>
      <w:r w:rsidR="000D1754" w:rsidRPr="0019622B">
        <w:rPr>
          <w:rFonts w:ascii="Times New Roman" w:hAnsi="Times New Roman" w:cs="Times New Roman"/>
        </w:rPr>
        <w:t xml:space="preserve"> </w:t>
      </w:r>
      <w:ins w:id="15" w:author="Ning Lin" w:date="2018-10-04T09:54:00Z">
        <w:r w:rsidR="00C87996" w:rsidRPr="0019622B">
          <w:rPr>
            <w:rFonts w:ascii="Times New Roman" w:hAnsi="Times New Roman" w:cs="Times New Roman"/>
          </w:rPr>
          <w:t>Federal Emergency Management Agency’s</w:t>
        </w:r>
      </w:ins>
      <w:ins w:id="16" w:author="Ning Lin" w:date="2018-10-04T09:53:00Z">
        <w:r w:rsidR="00C87996">
          <w:rPr>
            <w:rFonts w:ascii="Times New Roman" w:hAnsi="Times New Roman" w:cs="Times New Roman"/>
          </w:rPr>
          <w:t xml:space="preserve"> </w:t>
        </w:r>
      </w:ins>
      <w:r w:rsidR="000D1754" w:rsidRPr="0019622B">
        <w:rPr>
          <w:rFonts w:ascii="Times New Roman" w:hAnsi="Times New Roman" w:cs="Times New Roman"/>
        </w:rPr>
        <w:t xml:space="preserve">flood maps not only provides the </w:t>
      </w:r>
      <w:r w:rsidR="00C91D70" w:rsidRPr="0019622B">
        <w:rPr>
          <w:rFonts w:ascii="Times New Roman" w:hAnsi="Times New Roman" w:cs="Times New Roman"/>
        </w:rPr>
        <w:t xml:space="preserve">compulsory </w:t>
      </w:r>
      <w:r w:rsidR="000D1754" w:rsidRPr="0019622B">
        <w:rPr>
          <w:rFonts w:ascii="Times New Roman" w:hAnsi="Times New Roman" w:cs="Times New Roman"/>
        </w:rPr>
        <w:t xml:space="preserve">basis </w:t>
      </w:r>
      <w:r w:rsidR="00C91D70" w:rsidRPr="0019622B">
        <w:rPr>
          <w:rFonts w:ascii="Times New Roman" w:hAnsi="Times New Roman" w:cs="Times New Roman"/>
        </w:rPr>
        <w:t xml:space="preserve">for </w:t>
      </w:r>
      <w:r w:rsidR="000D1754" w:rsidRPr="0019622B">
        <w:rPr>
          <w:rFonts w:ascii="Times New Roman" w:hAnsi="Times New Roman" w:cs="Times New Roman"/>
        </w:rPr>
        <w:t>flood insurance</w:t>
      </w:r>
      <w:r w:rsidR="00C91D70" w:rsidRPr="0019622B">
        <w:rPr>
          <w:rFonts w:ascii="Times New Roman" w:hAnsi="Times New Roman" w:cs="Times New Roman"/>
        </w:rPr>
        <w:t xml:space="preserve"> purchase</w:t>
      </w:r>
      <w:r w:rsidR="000D1754" w:rsidRPr="0019622B">
        <w:rPr>
          <w:rFonts w:ascii="Times New Roman" w:hAnsi="Times New Roman" w:cs="Times New Roman"/>
        </w:rPr>
        <w:t xml:space="preserve"> but also determines </w:t>
      </w:r>
      <w:r w:rsidR="00C91D70" w:rsidRPr="0019622B">
        <w:rPr>
          <w:rFonts w:ascii="Times New Roman" w:hAnsi="Times New Roman" w:cs="Times New Roman"/>
        </w:rPr>
        <w:t xml:space="preserve">individuals’ overall support </w:t>
      </w:r>
      <w:r w:rsidR="0000697E" w:rsidRPr="0019622B">
        <w:rPr>
          <w:rFonts w:ascii="Times New Roman" w:hAnsi="Times New Roman" w:cs="Times New Roman"/>
        </w:rPr>
        <w:t xml:space="preserve">for flood mitigation. </w:t>
      </w:r>
      <w:ins w:id="17" w:author="Ning Lin" w:date="2018-10-04T09:58:00Z">
        <w:r w:rsidR="00C87996">
          <w:rPr>
            <w:rFonts w:ascii="Times New Roman" w:hAnsi="Times New Roman" w:cs="Times New Roman"/>
          </w:rPr>
          <w:t>Flood map</w:t>
        </w:r>
      </w:ins>
      <w:del w:id="18" w:author="Ning Lin" w:date="2018-10-04T09:58:00Z">
        <w:r w:rsidR="0000697E" w:rsidRPr="0019622B" w:rsidDel="00C87996">
          <w:rPr>
            <w:rFonts w:ascii="Times New Roman" w:hAnsi="Times New Roman" w:cs="Times New Roman"/>
          </w:rPr>
          <w:delText>Any</w:delText>
        </w:r>
      </w:del>
      <w:r w:rsidR="0000697E" w:rsidRPr="0019622B">
        <w:rPr>
          <w:rFonts w:ascii="Times New Roman" w:hAnsi="Times New Roman" w:cs="Times New Roman"/>
        </w:rPr>
        <w:t xml:space="preserve"> inaccuracy </w:t>
      </w:r>
      <w:del w:id="19" w:author="Ning Lin" w:date="2018-10-04T09:58:00Z">
        <w:r w:rsidR="0000697E" w:rsidRPr="0019622B" w:rsidDel="00C87996">
          <w:rPr>
            <w:rFonts w:ascii="Times New Roman" w:hAnsi="Times New Roman" w:cs="Times New Roman"/>
          </w:rPr>
          <w:delText xml:space="preserve">of the maps </w:delText>
        </w:r>
      </w:del>
      <w:ins w:id="20" w:author="Ning Lin" w:date="2018-10-04T09:50:00Z">
        <w:r w:rsidR="00A86F93">
          <w:rPr>
            <w:rFonts w:ascii="Times New Roman" w:hAnsi="Times New Roman" w:cs="Times New Roman"/>
          </w:rPr>
          <w:t>can</w:t>
        </w:r>
      </w:ins>
      <w:del w:id="21" w:author="Ning Lin" w:date="2018-10-04T09:50:00Z">
        <w:r w:rsidR="0000697E" w:rsidRPr="0019622B" w:rsidDel="00A86F93">
          <w:rPr>
            <w:rFonts w:ascii="Times New Roman" w:hAnsi="Times New Roman" w:cs="Times New Roman"/>
          </w:rPr>
          <w:delText>will</w:delText>
        </w:r>
      </w:del>
      <w:r w:rsidR="0000697E" w:rsidRPr="0019622B">
        <w:rPr>
          <w:rFonts w:ascii="Times New Roman" w:hAnsi="Times New Roman" w:cs="Times New Roman"/>
        </w:rPr>
        <w:t xml:space="preserve"> immensely mislead </w:t>
      </w:r>
      <w:del w:id="22" w:author="Ning Lin" w:date="2018-10-10T11:07:00Z">
        <w:r w:rsidR="0000697E" w:rsidRPr="0019622B" w:rsidDel="00E7064D">
          <w:rPr>
            <w:rFonts w:ascii="Times New Roman" w:hAnsi="Times New Roman" w:cs="Times New Roman"/>
          </w:rPr>
          <w:delText xml:space="preserve"> </w:delText>
        </w:r>
      </w:del>
      <w:proofErr w:type="spellStart"/>
      <w:r w:rsidR="0000697E" w:rsidRPr="0019622B">
        <w:rPr>
          <w:rFonts w:ascii="Times New Roman" w:hAnsi="Times New Roman" w:cs="Times New Roman"/>
        </w:rPr>
        <w:t>invidiuals</w:t>
      </w:r>
      <w:proofErr w:type="spellEnd"/>
      <w:r w:rsidR="0000697E" w:rsidRPr="0019622B">
        <w:rPr>
          <w:rFonts w:ascii="Times New Roman" w:hAnsi="Times New Roman" w:cs="Times New Roman"/>
        </w:rPr>
        <w:t xml:space="preserve">’ overall mitigation decision. </w:t>
      </w:r>
      <w:r w:rsidR="007B5B96" w:rsidRPr="0019622B">
        <w:rPr>
          <w:rFonts w:ascii="Times New Roman" w:hAnsi="Times New Roman" w:cs="Times New Roman"/>
        </w:rPr>
        <w:br w:type="page"/>
      </w:r>
    </w:p>
    <w:p w14:paraId="750A44A0" w14:textId="7FB06C33" w:rsidR="00016ADC" w:rsidRPr="0019622B" w:rsidRDefault="00A457F7">
      <w:pPr>
        <w:rPr>
          <w:rFonts w:ascii="Times New Roman" w:hAnsi="Times New Roman" w:cs="Times New Roman"/>
        </w:rPr>
      </w:pPr>
      <w:r w:rsidRPr="0019622B">
        <w:rPr>
          <w:rFonts w:ascii="Times New Roman" w:hAnsi="Times New Roman" w:cs="Times New Roman"/>
        </w:rPr>
        <w:lastRenderedPageBreak/>
        <w:t>Introduction</w:t>
      </w:r>
    </w:p>
    <w:p w14:paraId="25F7A0FE" w14:textId="1A66DDF3" w:rsidR="00D603A1" w:rsidRPr="0019622B" w:rsidRDefault="00A457F7" w:rsidP="00D97698">
      <w:pPr>
        <w:ind w:firstLine="720"/>
        <w:rPr>
          <w:rFonts w:ascii="Times New Roman" w:hAnsi="Times New Roman" w:cs="Times New Roman"/>
        </w:rPr>
      </w:pPr>
      <w:r w:rsidRPr="0019622B">
        <w:rPr>
          <w:rFonts w:ascii="Times New Roman" w:hAnsi="Times New Roman" w:cs="Times New Roman"/>
        </w:rPr>
        <w:t xml:space="preserve">Flooding has caused substantial economic damages and life loss. </w:t>
      </w:r>
      <w:r w:rsidR="007D01D7" w:rsidRPr="0019622B">
        <w:rPr>
          <w:rFonts w:ascii="Times New Roman" w:hAnsi="Times New Roman" w:cs="Times New Roman"/>
        </w:rPr>
        <w:t xml:space="preserve">The coastal region, due to the coupling effects of a changing climate and rapid population growth, is especially prone to flooding. </w:t>
      </w:r>
      <w:r w:rsidR="00DC6DCB" w:rsidRPr="0019622B">
        <w:rPr>
          <w:rFonts w:ascii="Times New Roman" w:hAnsi="Times New Roman" w:cs="Times New Roman"/>
        </w:rPr>
        <w:t>Recent Hurricane Katrina (2005), Hurricane Sandy (2012), Typhoon Haiyan (2014), and Hurricanes Harvey</w:t>
      </w:r>
      <w:r w:rsidR="00950CE0" w:rsidRPr="0019622B">
        <w:rPr>
          <w:rFonts w:ascii="Times New Roman" w:hAnsi="Times New Roman" w:cs="Times New Roman" w:hint="eastAsia"/>
        </w:rPr>
        <w:t>, Irma</w:t>
      </w:r>
      <w:r w:rsidR="00DC6DCB" w:rsidRPr="0019622B">
        <w:rPr>
          <w:rFonts w:ascii="Times New Roman" w:hAnsi="Times New Roman" w:cs="Times New Roman"/>
        </w:rPr>
        <w:t xml:space="preserve"> and Maria (2017) serve as vivid reminders of how devastating hurricane-induced flooding can be to coastal communities (</w:t>
      </w:r>
      <w:proofErr w:type="spellStart"/>
      <w:r w:rsidR="00DC6DCB" w:rsidRPr="0019622B">
        <w:rPr>
          <w:rFonts w:ascii="Times New Roman" w:hAnsi="Times New Roman" w:cs="Times New Roman"/>
        </w:rPr>
        <w:t>Pielke</w:t>
      </w:r>
      <w:proofErr w:type="spellEnd"/>
      <w:r w:rsidR="00DC6DCB" w:rsidRPr="0019622B">
        <w:rPr>
          <w:rFonts w:ascii="Times New Roman" w:hAnsi="Times New Roman" w:cs="Times New Roman"/>
        </w:rPr>
        <w:t xml:space="preserve"> et al., 2008; Kunz et al., 2013; Xian et al., 2015; </w:t>
      </w:r>
      <w:proofErr w:type="spellStart"/>
      <w:r w:rsidR="00DC6DCB" w:rsidRPr="0019622B">
        <w:rPr>
          <w:rFonts w:ascii="Times New Roman" w:hAnsi="Times New Roman" w:cs="Times New Roman"/>
        </w:rPr>
        <w:t>Hatzikyriakou</w:t>
      </w:r>
      <w:proofErr w:type="spellEnd"/>
      <w:r w:rsidR="00DC6DCB" w:rsidRPr="0019622B">
        <w:rPr>
          <w:rFonts w:ascii="Times New Roman" w:hAnsi="Times New Roman" w:cs="Times New Roman"/>
        </w:rPr>
        <w:t xml:space="preserve"> et al., 2015; Mori et al., 2014;</w:t>
      </w:r>
      <w:r w:rsidR="00F314A8" w:rsidRPr="0019622B">
        <w:rPr>
          <w:rFonts w:ascii="Times New Roman" w:hAnsi="Times New Roman" w:cs="Times New Roman" w:hint="eastAsia"/>
        </w:rPr>
        <w:t xml:space="preserve"> Wang et al. 2017;</w:t>
      </w:r>
      <w:r w:rsidR="00DC6DCB" w:rsidRPr="0019622B">
        <w:rPr>
          <w:rFonts w:ascii="Times New Roman" w:hAnsi="Times New Roman" w:cs="Times New Roman"/>
        </w:rPr>
        <w:t xml:space="preserve"> Xian et al., 2018). </w:t>
      </w:r>
      <w:r w:rsidR="00B97D9E" w:rsidRPr="0019622B">
        <w:rPr>
          <w:rFonts w:ascii="Times New Roman" w:hAnsi="Times New Roman" w:cs="Times New Roman"/>
        </w:rPr>
        <w:t>H</w:t>
      </w:r>
      <w:r w:rsidR="00DC6DCB" w:rsidRPr="0019622B">
        <w:rPr>
          <w:rFonts w:ascii="Times New Roman" w:hAnsi="Times New Roman" w:cs="Times New Roman"/>
        </w:rPr>
        <w:t xml:space="preserve">urricane-induced coastal flooding </w:t>
      </w:r>
      <w:del w:id="23" w:author="Ning Lin" w:date="2018-10-04T10:00:00Z">
        <w:r w:rsidR="00C64C81" w:rsidRPr="0019622B" w:rsidDel="00917349">
          <w:rPr>
            <w:rFonts w:ascii="Times New Roman" w:hAnsi="Times New Roman" w:cs="Times New Roman"/>
          </w:rPr>
          <w:delText xml:space="preserve">will </w:delText>
        </w:r>
      </w:del>
      <w:ins w:id="24" w:author="Ning Lin" w:date="2018-10-04T10:00:00Z">
        <w:r w:rsidR="00917349">
          <w:rPr>
            <w:rFonts w:ascii="Times New Roman" w:hAnsi="Times New Roman" w:cs="Times New Roman"/>
          </w:rPr>
          <w:t>may</w:t>
        </w:r>
        <w:r w:rsidR="00917349" w:rsidRPr="0019622B">
          <w:rPr>
            <w:rFonts w:ascii="Times New Roman" w:hAnsi="Times New Roman" w:cs="Times New Roman"/>
          </w:rPr>
          <w:t xml:space="preserve"> </w:t>
        </w:r>
      </w:ins>
      <w:r w:rsidR="00C64C81" w:rsidRPr="0019622B">
        <w:rPr>
          <w:rFonts w:ascii="Times New Roman" w:hAnsi="Times New Roman" w:cs="Times New Roman"/>
        </w:rPr>
        <w:t>be</w:t>
      </w:r>
      <w:ins w:id="25" w:author="Ning Lin" w:date="2018-10-04T10:00:00Z">
        <w:r w:rsidR="00917349">
          <w:rPr>
            <w:rFonts w:ascii="Times New Roman" w:hAnsi="Times New Roman" w:cs="Times New Roman"/>
          </w:rPr>
          <w:t>come</w:t>
        </w:r>
      </w:ins>
      <w:r w:rsidR="00C64C81" w:rsidRPr="0019622B">
        <w:rPr>
          <w:rFonts w:ascii="Times New Roman" w:hAnsi="Times New Roman" w:cs="Times New Roman"/>
        </w:rPr>
        <w:t xml:space="preserve"> </w:t>
      </w:r>
      <w:r w:rsidR="00DC6DCB" w:rsidRPr="0019622B">
        <w:rPr>
          <w:rFonts w:ascii="Times New Roman" w:hAnsi="Times New Roman" w:cs="Times New Roman"/>
        </w:rPr>
        <w:t>more often and intensive in decades to come (</w:t>
      </w:r>
      <w:r w:rsidR="00E777A9" w:rsidRPr="0019622B">
        <w:rPr>
          <w:rFonts w:ascii="Times New Roman" w:hAnsi="Times New Roman" w:cs="Times New Roman"/>
        </w:rPr>
        <w:t xml:space="preserve">Emanuel, 2017; </w:t>
      </w:r>
      <w:r w:rsidR="00DC6DCB" w:rsidRPr="0019622B">
        <w:rPr>
          <w:rFonts w:ascii="Times New Roman" w:hAnsi="Times New Roman" w:cs="Times New Roman"/>
        </w:rPr>
        <w:t xml:space="preserve">Lin and Emanuel, 2015; Lin et al., 2016). </w:t>
      </w:r>
      <w:r w:rsidR="00B97D9E" w:rsidRPr="0019622B">
        <w:rPr>
          <w:rFonts w:ascii="Times New Roman" w:hAnsi="Times New Roman" w:cs="Times New Roman"/>
        </w:rPr>
        <w:t>To further complicate matters</w:t>
      </w:r>
      <w:r w:rsidR="00E777A9" w:rsidRPr="0019622B">
        <w:rPr>
          <w:rFonts w:ascii="Times New Roman" w:hAnsi="Times New Roman" w:cs="Times New Roman"/>
        </w:rPr>
        <w:t xml:space="preserve">, sea level rise combined with land subsidence </w:t>
      </w:r>
      <w:r w:rsidR="00FB5E81" w:rsidRPr="0019622B">
        <w:rPr>
          <w:rFonts w:ascii="Times New Roman" w:hAnsi="Times New Roman" w:cs="Times New Roman"/>
        </w:rPr>
        <w:t>will exacerbate future f</w:t>
      </w:r>
      <w:r w:rsidR="00C64C81" w:rsidRPr="0019622B">
        <w:rPr>
          <w:rFonts w:ascii="Times New Roman" w:hAnsi="Times New Roman" w:cs="Times New Roman"/>
        </w:rPr>
        <w:t>looding in the coastal region</w:t>
      </w:r>
      <w:r w:rsidR="00D97698" w:rsidRPr="0019622B">
        <w:rPr>
          <w:rFonts w:ascii="Times New Roman" w:hAnsi="Times New Roman" w:cs="Times New Roman"/>
        </w:rPr>
        <w:t xml:space="preserve"> (Nicholls and </w:t>
      </w:r>
      <w:proofErr w:type="spellStart"/>
      <w:r w:rsidR="00D97698" w:rsidRPr="0019622B">
        <w:rPr>
          <w:rFonts w:ascii="Times New Roman" w:hAnsi="Times New Roman" w:cs="Times New Roman"/>
        </w:rPr>
        <w:t>Cazenave</w:t>
      </w:r>
      <w:proofErr w:type="spellEnd"/>
      <w:r w:rsidR="00D97698" w:rsidRPr="0019622B">
        <w:rPr>
          <w:rFonts w:ascii="Times New Roman" w:hAnsi="Times New Roman" w:cs="Times New Roman"/>
        </w:rPr>
        <w:t>, 2010)</w:t>
      </w:r>
      <w:r w:rsidR="00C64C81" w:rsidRPr="0019622B">
        <w:rPr>
          <w:rFonts w:ascii="Times New Roman" w:hAnsi="Times New Roman" w:cs="Times New Roman"/>
        </w:rPr>
        <w:t xml:space="preserve">. </w:t>
      </w:r>
    </w:p>
    <w:p w14:paraId="27E7F549" w14:textId="1D40DC2D" w:rsidR="00C67EB2" w:rsidRPr="0019622B" w:rsidRDefault="00C64C81" w:rsidP="008975A5">
      <w:pPr>
        <w:ind w:firstLine="720"/>
        <w:rPr>
          <w:rFonts w:ascii="Times New Roman" w:hAnsi="Times New Roman" w:cs="Times New Roman"/>
        </w:rPr>
      </w:pPr>
      <w:r w:rsidRPr="0019622B">
        <w:rPr>
          <w:rFonts w:ascii="Times New Roman" w:hAnsi="Times New Roman" w:cs="Times New Roman"/>
        </w:rPr>
        <w:t>Being confronted with increasing flooding risks, i</w:t>
      </w:r>
      <w:r w:rsidR="00FB5E81" w:rsidRPr="0019622B">
        <w:rPr>
          <w:rFonts w:ascii="Times New Roman" w:hAnsi="Times New Roman" w:cs="Times New Roman"/>
        </w:rPr>
        <w:t xml:space="preserve">t is imperative </w:t>
      </w:r>
      <w:r w:rsidRPr="0019622B">
        <w:rPr>
          <w:rFonts w:ascii="Times New Roman" w:hAnsi="Times New Roman" w:cs="Times New Roman"/>
        </w:rPr>
        <w:t xml:space="preserve">for coastal residents </w:t>
      </w:r>
      <w:r w:rsidR="00FB5E81" w:rsidRPr="0019622B">
        <w:rPr>
          <w:rFonts w:ascii="Times New Roman" w:hAnsi="Times New Roman" w:cs="Times New Roman"/>
        </w:rPr>
        <w:t xml:space="preserve">to take adequate preparatory measures to mitigate </w:t>
      </w:r>
      <w:r w:rsidR="002B48E5" w:rsidRPr="0019622B">
        <w:rPr>
          <w:rFonts w:ascii="Times New Roman" w:hAnsi="Times New Roman" w:cs="Times New Roman"/>
        </w:rPr>
        <w:t xml:space="preserve">adverse impacts of </w:t>
      </w:r>
      <w:r w:rsidR="0021218D" w:rsidRPr="0019622B">
        <w:rPr>
          <w:rFonts w:ascii="Times New Roman" w:hAnsi="Times New Roman" w:cs="Times New Roman"/>
        </w:rPr>
        <w:t xml:space="preserve">flooding. </w:t>
      </w:r>
      <w:r w:rsidR="00374546" w:rsidRPr="0019622B">
        <w:rPr>
          <w:rFonts w:ascii="Times New Roman" w:hAnsi="Times New Roman" w:cs="Times New Roman"/>
        </w:rPr>
        <w:t xml:space="preserve">There are a variety </w:t>
      </w:r>
      <w:r w:rsidR="001A3021" w:rsidRPr="0019622B">
        <w:rPr>
          <w:rFonts w:ascii="Times New Roman" w:hAnsi="Times New Roman" w:cs="Times New Roman"/>
        </w:rPr>
        <w:t xml:space="preserve">of flood </w:t>
      </w:r>
      <w:r w:rsidR="00924193" w:rsidRPr="0019622B">
        <w:rPr>
          <w:rFonts w:ascii="Times New Roman" w:hAnsi="Times New Roman" w:cs="Times New Roman"/>
        </w:rPr>
        <w:t>mitigation</w:t>
      </w:r>
      <w:r w:rsidR="001A3021" w:rsidRPr="0019622B">
        <w:rPr>
          <w:rFonts w:ascii="Times New Roman" w:hAnsi="Times New Roman" w:cs="Times New Roman"/>
        </w:rPr>
        <w:t xml:space="preserve"> measures for individuals </w:t>
      </w:r>
      <w:r w:rsidR="00374546" w:rsidRPr="0019622B">
        <w:rPr>
          <w:rFonts w:ascii="Times New Roman" w:hAnsi="Times New Roman" w:cs="Times New Roman"/>
        </w:rPr>
        <w:t xml:space="preserve">to take. </w:t>
      </w:r>
      <w:del w:id="26" w:author="Ning Lin" w:date="2018-10-04T10:12:00Z">
        <w:r w:rsidR="00374546" w:rsidRPr="0019622B" w:rsidDel="00141430">
          <w:rPr>
            <w:rFonts w:ascii="Times New Roman" w:hAnsi="Times New Roman" w:cs="Times New Roman"/>
          </w:rPr>
          <w:delText xml:space="preserve">These measures </w:delText>
        </w:r>
        <w:r w:rsidR="001A3021" w:rsidRPr="0019622B" w:rsidDel="00141430">
          <w:rPr>
            <w:rFonts w:ascii="Times New Roman" w:hAnsi="Times New Roman" w:cs="Times New Roman"/>
          </w:rPr>
          <w:delText>includ</w:delText>
        </w:r>
        <w:r w:rsidR="00374546" w:rsidRPr="0019622B" w:rsidDel="00141430">
          <w:rPr>
            <w:rFonts w:ascii="Times New Roman" w:hAnsi="Times New Roman" w:cs="Times New Roman"/>
          </w:rPr>
          <w:delText>e</w:delText>
        </w:r>
        <w:r w:rsidR="001A3021" w:rsidRPr="0019622B" w:rsidDel="00141430">
          <w:rPr>
            <w:rFonts w:ascii="Times New Roman" w:hAnsi="Times New Roman" w:cs="Times New Roman"/>
          </w:rPr>
          <w:delText>: p</w:delText>
        </w:r>
        <w:r w:rsidR="0021218D" w:rsidRPr="0019622B" w:rsidDel="00141430">
          <w:rPr>
            <w:rFonts w:ascii="Times New Roman" w:hAnsi="Times New Roman" w:cs="Times New Roman"/>
          </w:rPr>
          <w:delText>urchasing flood insurance</w:delText>
        </w:r>
        <w:r w:rsidR="001A3021" w:rsidRPr="0019622B" w:rsidDel="00141430">
          <w:rPr>
            <w:rFonts w:ascii="Times New Roman" w:hAnsi="Times New Roman" w:cs="Times New Roman"/>
          </w:rPr>
          <w:delText xml:space="preserve">, home elevation, flood-proofing, relocation </w:delText>
        </w:r>
        <w:r w:rsidR="00374546" w:rsidRPr="0019622B" w:rsidDel="00141430">
          <w:rPr>
            <w:rFonts w:ascii="Times New Roman" w:hAnsi="Times New Roman" w:cs="Times New Roman"/>
          </w:rPr>
          <w:delText xml:space="preserve">among </w:delText>
        </w:r>
        <w:r w:rsidR="001A3021" w:rsidRPr="0019622B" w:rsidDel="00141430">
          <w:rPr>
            <w:rFonts w:ascii="Times New Roman" w:hAnsi="Times New Roman" w:cs="Times New Roman"/>
          </w:rPr>
          <w:delText xml:space="preserve">others. </w:delText>
        </w:r>
      </w:del>
      <w:r w:rsidR="00374546" w:rsidRPr="0019622B">
        <w:rPr>
          <w:rFonts w:ascii="Times New Roman" w:hAnsi="Times New Roman" w:cs="Times New Roman"/>
        </w:rPr>
        <w:t xml:space="preserve">First, purchasing flood insurance </w:t>
      </w:r>
      <w:r w:rsidR="002933CA" w:rsidRPr="0019622B">
        <w:rPr>
          <w:rFonts w:ascii="Times New Roman" w:hAnsi="Times New Roman" w:cs="Times New Roman"/>
        </w:rPr>
        <w:t xml:space="preserve">would be a sensible option for residents who are vulnerable to flooding. </w:t>
      </w:r>
      <w:ins w:id="27" w:author="Ning Lin" w:date="2018-10-04T10:11:00Z">
        <w:r w:rsidR="00141430">
          <w:rPr>
            <w:rFonts w:ascii="Times New Roman" w:hAnsi="Times New Roman" w:cs="Times New Roman"/>
          </w:rPr>
          <w:t>However, m</w:t>
        </w:r>
      </w:ins>
      <w:del w:id="28" w:author="Ning Lin" w:date="2018-10-04T10:11:00Z">
        <w:r w:rsidR="005C0C2B" w:rsidRPr="0019622B" w:rsidDel="00141430">
          <w:rPr>
            <w:rFonts w:ascii="Times New Roman" w:hAnsi="Times New Roman" w:cs="Times New Roman"/>
          </w:rPr>
          <w:delText>M</w:delText>
        </w:r>
      </w:del>
      <w:r w:rsidR="005C0C2B" w:rsidRPr="0019622B">
        <w:rPr>
          <w:rFonts w:ascii="Times New Roman" w:hAnsi="Times New Roman" w:cs="Times New Roman"/>
        </w:rPr>
        <w:t xml:space="preserve">any </w:t>
      </w:r>
      <w:r w:rsidR="001C7CD5" w:rsidRPr="0019622B">
        <w:rPr>
          <w:rFonts w:ascii="Times New Roman" w:hAnsi="Times New Roman" w:cs="Times New Roman"/>
        </w:rPr>
        <w:t xml:space="preserve">however do not have flood insurance. </w:t>
      </w:r>
      <w:r w:rsidR="00924193" w:rsidRPr="0019622B">
        <w:rPr>
          <w:rFonts w:ascii="Times New Roman" w:hAnsi="Times New Roman" w:cs="Times New Roman"/>
        </w:rPr>
        <w:t>Abundan</w:t>
      </w:r>
      <w:r w:rsidR="00B97D9E" w:rsidRPr="0019622B">
        <w:rPr>
          <w:rFonts w:ascii="Times New Roman" w:hAnsi="Times New Roman" w:cs="Times New Roman"/>
        </w:rPr>
        <w:t>t</w:t>
      </w:r>
      <w:r w:rsidR="00924193" w:rsidRPr="0019622B">
        <w:rPr>
          <w:rFonts w:ascii="Times New Roman" w:hAnsi="Times New Roman" w:cs="Times New Roman"/>
        </w:rPr>
        <w:t xml:space="preserve"> evidence suggest</w:t>
      </w:r>
      <w:r w:rsidR="00B97D9E" w:rsidRPr="0019622B">
        <w:rPr>
          <w:rFonts w:ascii="Times New Roman" w:hAnsi="Times New Roman" w:cs="Times New Roman"/>
        </w:rPr>
        <w:t>s</w:t>
      </w:r>
      <w:r w:rsidR="00924193" w:rsidRPr="0019622B">
        <w:rPr>
          <w:rFonts w:ascii="Times New Roman" w:hAnsi="Times New Roman" w:cs="Times New Roman"/>
        </w:rPr>
        <w:t xml:space="preserve"> such is the case</w:t>
      </w:r>
      <w:r w:rsidR="00911DF1" w:rsidRPr="0019622B">
        <w:rPr>
          <w:rFonts w:ascii="Times New Roman" w:hAnsi="Times New Roman" w:cs="Times New Roman"/>
        </w:rPr>
        <w:t xml:space="preserve">. For instance, as many as 80 percent of Hurricane Harvey victims did not </w:t>
      </w:r>
      <w:r w:rsidR="00C67EB2" w:rsidRPr="0019622B">
        <w:rPr>
          <w:rFonts w:ascii="Times New Roman" w:hAnsi="Times New Roman" w:cs="Times New Roman"/>
        </w:rPr>
        <w:t>have flood insurance (USA Today). A similar percentage of residents affected by Super storm Sandy had no flood insurance (Michel-</w:t>
      </w:r>
      <w:proofErr w:type="spellStart"/>
      <w:r w:rsidR="00C67EB2" w:rsidRPr="0019622B">
        <w:rPr>
          <w:rFonts w:ascii="Times New Roman" w:hAnsi="Times New Roman" w:cs="Times New Roman"/>
        </w:rPr>
        <w:t>Kerjan</w:t>
      </w:r>
      <w:proofErr w:type="spellEnd"/>
      <w:r w:rsidR="00C67EB2" w:rsidRPr="0019622B">
        <w:rPr>
          <w:rFonts w:ascii="Times New Roman" w:hAnsi="Times New Roman" w:cs="Times New Roman"/>
        </w:rPr>
        <w:t xml:space="preserve"> et al., 2015).  </w:t>
      </w:r>
      <w:r w:rsidR="001E5C8A" w:rsidRPr="0019622B">
        <w:rPr>
          <w:rFonts w:ascii="Times New Roman" w:hAnsi="Times New Roman" w:cs="Times New Roman"/>
        </w:rPr>
        <w:t xml:space="preserve">The substantial gap between the number of people who need flood insurance and that of those who actually buy flood insurance has generated a </w:t>
      </w:r>
      <w:r w:rsidR="008A0E61" w:rsidRPr="0019622B">
        <w:rPr>
          <w:rFonts w:ascii="Times New Roman" w:hAnsi="Times New Roman" w:cs="Times New Roman"/>
        </w:rPr>
        <w:t>great amount</w:t>
      </w:r>
      <w:r w:rsidR="001E5C8A" w:rsidRPr="0019622B">
        <w:rPr>
          <w:rFonts w:ascii="Times New Roman" w:hAnsi="Times New Roman" w:cs="Times New Roman"/>
        </w:rPr>
        <w:t xml:space="preserve"> of interests. </w:t>
      </w:r>
      <w:r w:rsidR="001C5AB9" w:rsidRPr="0019622B">
        <w:rPr>
          <w:rFonts w:ascii="Times New Roman" w:hAnsi="Times New Roman" w:cs="Times New Roman"/>
        </w:rPr>
        <w:t xml:space="preserve">Many scholars approach understanding this gap by studying the factors that drive people to buy flood insurance. </w:t>
      </w:r>
      <w:r w:rsidR="00CD7FF3" w:rsidRPr="0019622B">
        <w:rPr>
          <w:rFonts w:ascii="Times New Roman" w:hAnsi="Times New Roman" w:cs="Times New Roman"/>
        </w:rPr>
        <w:t>Recent flood events have been found to increase flood insurance purchase behaviors at an aggregate level (Browne and Hoyt, 2000; Gallagher 2014).</w:t>
      </w:r>
      <w:r w:rsidR="00CB7303" w:rsidRPr="0019622B">
        <w:rPr>
          <w:rFonts w:ascii="Times New Roman" w:hAnsi="Times New Roman" w:cs="Times New Roman" w:hint="eastAsia"/>
        </w:rPr>
        <w:t xml:space="preserve"> </w:t>
      </w:r>
      <w:r w:rsidR="00CB7303" w:rsidRPr="0019622B">
        <w:rPr>
          <w:rFonts w:ascii="Times New Roman" w:hAnsi="Times New Roman" w:cs="Times New Roman"/>
        </w:rPr>
        <w:t>Previous literature</w:t>
      </w:r>
      <w:r w:rsidR="00CB7303" w:rsidRPr="0019622B">
        <w:rPr>
          <w:rFonts w:ascii="Times New Roman" w:hAnsi="Times New Roman" w:cs="Times New Roman" w:hint="eastAsia"/>
        </w:rPr>
        <w:t xml:space="preserve"> also</w:t>
      </w:r>
      <w:r w:rsidR="00CB7303" w:rsidRPr="0019622B">
        <w:rPr>
          <w:rFonts w:ascii="Times New Roman" w:hAnsi="Times New Roman" w:cs="Times New Roman"/>
        </w:rPr>
        <w:t xml:space="preserve"> found that past experience would have impacts on their hazard mitigation behaviors (Ge et al., 2011; Dash and Morrow, 2000; Whitehead et al., 2000; Shao et al., 2017)</w:t>
      </w:r>
      <w:r w:rsidR="008975A5" w:rsidRPr="0019622B">
        <w:rPr>
          <w:rFonts w:ascii="Times New Roman" w:hAnsi="Times New Roman" w:cs="Times New Roman"/>
        </w:rPr>
        <w:t xml:space="preserve">. </w:t>
      </w:r>
      <w:r w:rsidR="00875A63" w:rsidRPr="0019622B">
        <w:rPr>
          <w:rFonts w:ascii="Times New Roman" w:hAnsi="Times New Roman" w:cs="Times New Roman"/>
        </w:rPr>
        <w:t>Contextual factor such as the</w:t>
      </w:r>
      <w:r w:rsidR="00CD7FF3" w:rsidRPr="0019622B">
        <w:rPr>
          <w:rFonts w:ascii="Times New Roman" w:hAnsi="Times New Roman" w:cs="Times New Roman"/>
        </w:rPr>
        <w:t xml:space="preserve"> U.S. Federal Emergency Management Agency’s (FEMA’s) flood maps play an important role in one’s decision to </w:t>
      </w:r>
      <w:r w:rsidR="00875A63" w:rsidRPr="0019622B">
        <w:rPr>
          <w:rFonts w:ascii="Times New Roman" w:hAnsi="Times New Roman" w:cs="Times New Roman"/>
        </w:rPr>
        <w:t xml:space="preserve">voluntarily </w:t>
      </w:r>
      <w:r w:rsidR="00CD7FF3" w:rsidRPr="0019622B">
        <w:rPr>
          <w:rFonts w:ascii="Times New Roman" w:hAnsi="Times New Roman" w:cs="Times New Roman"/>
        </w:rPr>
        <w:t>buy flood insurance</w:t>
      </w:r>
      <w:r w:rsidR="000E397A" w:rsidRPr="0019622B">
        <w:rPr>
          <w:rFonts w:ascii="Times New Roman" w:hAnsi="Times New Roman" w:cs="Times New Roman"/>
        </w:rPr>
        <w:t xml:space="preserve"> (Shao et al., 2016)</w:t>
      </w:r>
      <w:r w:rsidR="00CD7FF3" w:rsidRPr="0019622B">
        <w:rPr>
          <w:rFonts w:ascii="Times New Roman" w:hAnsi="Times New Roman" w:cs="Times New Roman"/>
        </w:rPr>
        <w:t>.</w:t>
      </w:r>
    </w:p>
    <w:p w14:paraId="08B9B02A" w14:textId="791B79D2" w:rsidR="00D97698" w:rsidRPr="0019622B" w:rsidRDefault="00374546" w:rsidP="000E397A">
      <w:pPr>
        <w:ind w:firstLine="720"/>
        <w:rPr>
          <w:rFonts w:ascii="Times New Roman" w:hAnsi="Times New Roman" w:cs="Times New Roman"/>
        </w:rPr>
      </w:pPr>
      <w:r w:rsidRPr="0019622B">
        <w:rPr>
          <w:rFonts w:ascii="Times New Roman" w:hAnsi="Times New Roman" w:cs="Times New Roman"/>
        </w:rPr>
        <w:t xml:space="preserve">Other flood </w:t>
      </w:r>
      <w:r w:rsidR="00924193" w:rsidRPr="0019622B">
        <w:rPr>
          <w:rFonts w:ascii="Times New Roman" w:hAnsi="Times New Roman" w:cs="Times New Roman"/>
        </w:rPr>
        <w:t>mitigation</w:t>
      </w:r>
      <w:r w:rsidR="00D603A1" w:rsidRPr="0019622B">
        <w:rPr>
          <w:rFonts w:ascii="Times New Roman" w:hAnsi="Times New Roman" w:cs="Times New Roman"/>
        </w:rPr>
        <w:t xml:space="preserve"> measures include</w:t>
      </w:r>
      <w:r w:rsidR="00D97698" w:rsidRPr="0019622B">
        <w:rPr>
          <w:rFonts w:ascii="Times New Roman" w:hAnsi="Times New Roman" w:cs="Times New Roman"/>
        </w:rPr>
        <w:t xml:space="preserve"> h</w:t>
      </w:r>
      <w:r w:rsidR="00D603A1" w:rsidRPr="0019622B">
        <w:rPr>
          <w:rFonts w:ascii="Times New Roman" w:hAnsi="Times New Roman" w:cs="Times New Roman"/>
        </w:rPr>
        <w:t xml:space="preserve">ome elevation, house modification for </w:t>
      </w:r>
      <w:r w:rsidR="00D97698" w:rsidRPr="0019622B">
        <w:rPr>
          <w:rFonts w:ascii="Times New Roman" w:hAnsi="Times New Roman" w:cs="Times New Roman"/>
        </w:rPr>
        <w:t xml:space="preserve">flood-proofing, and construction of seal walls (Xian et al., 2017; </w:t>
      </w:r>
      <w:proofErr w:type="spellStart"/>
      <w:r w:rsidR="00D97698" w:rsidRPr="0019622B">
        <w:rPr>
          <w:rFonts w:ascii="Times New Roman" w:hAnsi="Times New Roman" w:cs="Times New Roman"/>
        </w:rPr>
        <w:t>Aerts</w:t>
      </w:r>
      <w:proofErr w:type="spellEnd"/>
      <w:r w:rsidR="00D97698" w:rsidRPr="0019622B">
        <w:rPr>
          <w:rFonts w:ascii="Times New Roman" w:hAnsi="Times New Roman" w:cs="Times New Roman"/>
        </w:rPr>
        <w:t xml:space="preserve"> et al., 2014; </w:t>
      </w:r>
      <w:proofErr w:type="spellStart"/>
      <w:r w:rsidR="00D97698" w:rsidRPr="0019622B">
        <w:rPr>
          <w:rFonts w:ascii="Times New Roman" w:hAnsi="Times New Roman" w:cs="Times New Roman"/>
        </w:rPr>
        <w:t>Bogardi</w:t>
      </w:r>
      <w:proofErr w:type="spellEnd"/>
      <w:r w:rsidR="00D97698" w:rsidRPr="0019622B">
        <w:rPr>
          <w:rFonts w:ascii="Times New Roman" w:hAnsi="Times New Roman" w:cs="Times New Roman"/>
        </w:rPr>
        <w:t xml:space="preserve"> and</w:t>
      </w:r>
      <w:r w:rsidR="00CD7FF3" w:rsidRPr="0019622B">
        <w:rPr>
          <w:rFonts w:ascii="Times New Roman" w:hAnsi="Times New Roman" w:cs="Times New Roman"/>
        </w:rPr>
        <w:t xml:space="preserve"> </w:t>
      </w:r>
      <w:r w:rsidR="00D97698" w:rsidRPr="0019622B">
        <w:rPr>
          <w:rFonts w:ascii="Times New Roman" w:hAnsi="Times New Roman" w:cs="Times New Roman"/>
        </w:rPr>
        <w:t xml:space="preserve">Warner, 2009; Klima et al., 2011). </w:t>
      </w:r>
      <w:r w:rsidR="00D603A1" w:rsidRPr="0019622B">
        <w:rPr>
          <w:rFonts w:ascii="Times New Roman" w:hAnsi="Times New Roman" w:cs="Times New Roman"/>
        </w:rPr>
        <w:t>For</w:t>
      </w:r>
      <w:r w:rsidR="00D97698" w:rsidRPr="0019622B">
        <w:rPr>
          <w:rFonts w:ascii="Times New Roman" w:hAnsi="Times New Roman" w:cs="Times New Roman"/>
        </w:rPr>
        <w:t xml:space="preserve"> </w:t>
      </w:r>
      <w:r w:rsidR="00D603A1" w:rsidRPr="0019622B">
        <w:rPr>
          <w:rFonts w:ascii="Times New Roman" w:hAnsi="Times New Roman" w:cs="Times New Roman"/>
        </w:rPr>
        <w:t xml:space="preserve">owners of </w:t>
      </w:r>
      <w:r w:rsidR="00D97698" w:rsidRPr="0019622B">
        <w:rPr>
          <w:rFonts w:ascii="Times New Roman" w:hAnsi="Times New Roman" w:cs="Times New Roman"/>
        </w:rPr>
        <w:t>repetitive loss</w:t>
      </w:r>
      <w:r w:rsidR="00D603A1" w:rsidRPr="0019622B">
        <w:rPr>
          <w:rFonts w:ascii="Times New Roman" w:hAnsi="Times New Roman" w:cs="Times New Roman"/>
        </w:rPr>
        <w:t xml:space="preserve"> properties, the last resort would be</w:t>
      </w:r>
      <w:r w:rsidR="00D97698" w:rsidRPr="0019622B">
        <w:rPr>
          <w:rFonts w:ascii="Times New Roman" w:hAnsi="Times New Roman" w:cs="Times New Roman"/>
        </w:rPr>
        <w:t xml:space="preserve"> relocation to less flood prone areas (Kick et al., 2011). </w:t>
      </w:r>
      <w:r w:rsidR="00D603A1" w:rsidRPr="0019622B">
        <w:rPr>
          <w:rFonts w:ascii="Times New Roman" w:hAnsi="Times New Roman" w:cs="Times New Roman"/>
        </w:rPr>
        <w:t xml:space="preserve">When a disaster strikes, </w:t>
      </w:r>
      <w:r w:rsidR="00D97698" w:rsidRPr="0019622B">
        <w:rPr>
          <w:rFonts w:ascii="Times New Roman" w:hAnsi="Times New Roman" w:cs="Times New Roman"/>
        </w:rPr>
        <w:t>flood warning for early evacuation is crucial to protect human lives (</w:t>
      </w:r>
      <w:proofErr w:type="spellStart"/>
      <w:r w:rsidR="00D97698" w:rsidRPr="0019622B">
        <w:rPr>
          <w:rFonts w:ascii="Times New Roman" w:hAnsi="Times New Roman" w:cs="Times New Roman"/>
        </w:rPr>
        <w:t>Carsell</w:t>
      </w:r>
      <w:proofErr w:type="spellEnd"/>
      <w:r w:rsidR="00D97698" w:rsidRPr="0019622B">
        <w:rPr>
          <w:rFonts w:ascii="Times New Roman" w:hAnsi="Times New Roman" w:cs="Times New Roman"/>
        </w:rPr>
        <w:t xml:space="preserve"> et al., 2004</w:t>
      </w:r>
      <w:r w:rsidR="000E397A" w:rsidRPr="0019622B">
        <w:rPr>
          <w:rFonts w:ascii="Times New Roman" w:hAnsi="Times New Roman" w:cs="Times New Roman"/>
        </w:rPr>
        <w:t xml:space="preserve">). Despite the effectiveness of flood risk reduction measures, few adopt these measures voluntarily (Baan and </w:t>
      </w:r>
      <w:proofErr w:type="spellStart"/>
      <w:r w:rsidR="000E397A" w:rsidRPr="0019622B">
        <w:rPr>
          <w:rFonts w:ascii="Times New Roman" w:hAnsi="Times New Roman" w:cs="Times New Roman"/>
        </w:rPr>
        <w:t>Klijn</w:t>
      </w:r>
      <w:proofErr w:type="spellEnd"/>
      <w:r w:rsidR="000E397A" w:rsidRPr="0019622B">
        <w:rPr>
          <w:rFonts w:ascii="Times New Roman" w:hAnsi="Times New Roman" w:cs="Times New Roman"/>
        </w:rPr>
        <w:t xml:space="preserve">, 2004; </w:t>
      </w:r>
      <w:proofErr w:type="spellStart"/>
      <w:r w:rsidR="000E397A" w:rsidRPr="0019622B">
        <w:rPr>
          <w:rFonts w:ascii="Times New Roman" w:hAnsi="Times New Roman" w:cs="Times New Roman"/>
        </w:rPr>
        <w:t>Bubeck</w:t>
      </w:r>
      <w:proofErr w:type="spellEnd"/>
      <w:r w:rsidR="000E397A" w:rsidRPr="0019622B">
        <w:rPr>
          <w:rFonts w:ascii="Times New Roman" w:hAnsi="Times New Roman" w:cs="Times New Roman"/>
        </w:rPr>
        <w:t xml:space="preserve"> et al.,2012). </w:t>
      </w:r>
    </w:p>
    <w:p w14:paraId="56A7E90A" w14:textId="1813A10E" w:rsidR="000E397A" w:rsidRPr="0019622B" w:rsidRDefault="002020C6" w:rsidP="000E397A">
      <w:pPr>
        <w:ind w:firstLine="720"/>
        <w:rPr>
          <w:rFonts w:ascii="Times New Roman" w:hAnsi="Times New Roman" w:cs="Times New Roman"/>
        </w:rPr>
      </w:pPr>
      <w:commentRangeStart w:id="29"/>
      <w:r w:rsidRPr="0019622B">
        <w:rPr>
          <w:rFonts w:ascii="Times New Roman" w:hAnsi="Times New Roman" w:cs="Times New Roman"/>
        </w:rPr>
        <w:t xml:space="preserve">Much less studied are the potential trade-offs people make in their decisions to reduce flooding risks. Facing a wide variety of choices to achieve the same goal, do individuals who have adopted one also tend to adopt the others? </w:t>
      </w:r>
      <w:r w:rsidR="008A0E61" w:rsidRPr="0019622B">
        <w:rPr>
          <w:rFonts w:ascii="Times New Roman" w:hAnsi="Times New Roman" w:cs="Times New Roman"/>
        </w:rPr>
        <w:t xml:space="preserve">The underlying logic is as follows: the adoption of one measure implies one’s behavior intention to protect oneself from risks and one may feel the need to seek as much protection as possible. </w:t>
      </w:r>
      <w:r w:rsidRPr="0019622B">
        <w:rPr>
          <w:rFonts w:ascii="Times New Roman" w:hAnsi="Times New Roman" w:cs="Times New Roman"/>
        </w:rPr>
        <w:t xml:space="preserve">Or do </w:t>
      </w:r>
      <w:r w:rsidR="008A0E61" w:rsidRPr="0019622B">
        <w:rPr>
          <w:rFonts w:ascii="Times New Roman" w:hAnsi="Times New Roman" w:cs="Times New Roman"/>
        </w:rPr>
        <w:t xml:space="preserve">they </w:t>
      </w:r>
      <w:r w:rsidR="00143DC0" w:rsidRPr="0019622B">
        <w:rPr>
          <w:rFonts w:ascii="Times New Roman" w:hAnsi="Times New Roman" w:cs="Times New Roman"/>
        </w:rPr>
        <w:t>have the proclivity</w:t>
      </w:r>
      <w:r w:rsidR="008A0E61" w:rsidRPr="0019622B">
        <w:rPr>
          <w:rFonts w:ascii="Times New Roman" w:hAnsi="Times New Roman" w:cs="Times New Roman"/>
        </w:rPr>
        <w:t xml:space="preserve"> to forgo the o</w:t>
      </w:r>
      <w:r w:rsidR="00143DC0" w:rsidRPr="0019622B">
        <w:rPr>
          <w:rFonts w:ascii="Times New Roman" w:hAnsi="Times New Roman" w:cs="Times New Roman"/>
        </w:rPr>
        <w:t xml:space="preserve">ther options available to them? </w:t>
      </w:r>
      <w:r w:rsidR="008A0E61" w:rsidRPr="0019622B">
        <w:rPr>
          <w:rFonts w:ascii="Times New Roman" w:hAnsi="Times New Roman" w:cs="Times New Roman"/>
        </w:rPr>
        <w:t>The possible reason would be: they feel they are being protected by the one measure</w:t>
      </w:r>
      <w:r w:rsidR="00143DC0" w:rsidRPr="0019622B">
        <w:rPr>
          <w:rFonts w:ascii="Times New Roman" w:hAnsi="Times New Roman" w:cs="Times New Roman"/>
        </w:rPr>
        <w:t xml:space="preserve"> and this sense of security</w:t>
      </w:r>
      <w:r w:rsidR="00263A58" w:rsidRPr="0019622B">
        <w:rPr>
          <w:rFonts w:ascii="Times New Roman" w:hAnsi="Times New Roman" w:cs="Times New Roman"/>
        </w:rPr>
        <w:t xml:space="preserve"> would give</w:t>
      </w:r>
      <w:r w:rsidR="00143DC0" w:rsidRPr="0019622B">
        <w:rPr>
          <w:rFonts w:ascii="Times New Roman" w:hAnsi="Times New Roman" w:cs="Times New Roman"/>
        </w:rPr>
        <w:t xml:space="preserve"> rise to their </w:t>
      </w:r>
      <w:r w:rsidR="001A7B66" w:rsidRPr="0019622B">
        <w:rPr>
          <w:rFonts w:ascii="Times New Roman" w:hAnsi="Times New Roman" w:cs="Times New Roman"/>
        </w:rPr>
        <w:t>complacency especially when the one measure involves substantial financial investment</w:t>
      </w:r>
      <w:r w:rsidR="00263A58" w:rsidRPr="0019622B">
        <w:rPr>
          <w:rFonts w:ascii="Times New Roman" w:hAnsi="Times New Roman" w:cs="Times New Roman"/>
        </w:rPr>
        <w:t xml:space="preserve"> over an extended period of time</w:t>
      </w:r>
      <w:r w:rsidR="001A7B66" w:rsidRPr="0019622B">
        <w:rPr>
          <w:rFonts w:ascii="Times New Roman" w:hAnsi="Times New Roman" w:cs="Times New Roman"/>
        </w:rPr>
        <w:t xml:space="preserve">. </w:t>
      </w:r>
      <w:r w:rsidR="008975A5" w:rsidRPr="0019622B">
        <w:rPr>
          <w:rFonts w:ascii="Times New Roman" w:hAnsi="Times New Roman" w:cs="Times New Roman"/>
        </w:rPr>
        <w:t>Fundamentally, what is the decision-making mechanism people rely upon to mitigate flood risk?</w:t>
      </w:r>
      <w:commentRangeEnd w:id="29"/>
      <w:r w:rsidR="008F72DF">
        <w:rPr>
          <w:rStyle w:val="CommentReference"/>
        </w:rPr>
        <w:commentReference w:id="29"/>
      </w:r>
    </w:p>
    <w:p w14:paraId="02A3FDCD" w14:textId="2240F553" w:rsidR="00D625C0" w:rsidRPr="0019622B" w:rsidRDefault="00263A58" w:rsidP="00341F87">
      <w:pPr>
        <w:ind w:firstLine="720"/>
        <w:rPr>
          <w:rFonts w:ascii="Times New Roman" w:hAnsi="Times New Roman" w:cs="Times New Roman"/>
        </w:rPr>
      </w:pPr>
      <w:r w:rsidRPr="0019622B">
        <w:rPr>
          <w:rFonts w:ascii="Times New Roman" w:hAnsi="Times New Roman" w:cs="Times New Roman"/>
        </w:rPr>
        <w:t xml:space="preserve">This study presents a pioneering effort to understand </w:t>
      </w:r>
      <w:del w:id="30" w:author="Ning Lin" w:date="2018-10-10T11:19:00Z">
        <w:r w:rsidR="00D625C0" w:rsidRPr="0019622B" w:rsidDel="00C94DF9">
          <w:rPr>
            <w:rFonts w:ascii="Times New Roman" w:hAnsi="Times New Roman" w:cs="Times New Roman"/>
          </w:rPr>
          <w:delText xml:space="preserve">how </w:delText>
        </w:r>
      </w:del>
      <w:r w:rsidR="00D625C0" w:rsidRPr="0019622B">
        <w:rPr>
          <w:rFonts w:ascii="Times New Roman" w:hAnsi="Times New Roman" w:cs="Times New Roman"/>
        </w:rPr>
        <w:t>the underlying mechanism</w:t>
      </w:r>
      <w:ins w:id="31" w:author="Ning Lin" w:date="2018-10-10T11:20:00Z">
        <w:r w:rsidR="00C94DF9">
          <w:rPr>
            <w:rFonts w:ascii="Times New Roman" w:hAnsi="Times New Roman" w:cs="Times New Roman"/>
          </w:rPr>
          <w:t xml:space="preserve"> </w:t>
        </w:r>
      </w:ins>
      <w:del w:id="32" w:author="Ning Lin" w:date="2018-10-10T11:20:00Z">
        <w:r w:rsidR="00D625C0" w:rsidRPr="0019622B" w:rsidDel="00C94DF9">
          <w:rPr>
            <w:rFonts w:ascii="Times New Roman" w:hAnsi="Times New Roman" w:cs="Times New Roman"/>
          </w:rPr>
          <w:delText xml:space="preserve">, as revealed from flood insurance purchase behavior, </w:delText>
        </w:r>
      </w:del>
      <w:ins w:id="33" w:author="Ning Lin" w:date="2018-10-10T11:19:00Z">
        <w:r w:rsidR="00C94DF9">
          <w:rPr>
            <w:rFonts w:ascii="Times New Roman" w:hAnsi="Times New Roman" w:cs="Times New Roman"/>
          </w:rPr>
          <w:t xml:space="preserve">that </w:t>
        </w:r>
      </w:ins>
      <w:r w:rsidR="00D625C0" w:rsidRPr="0019622B">
        <w:rPr>
          <w:rFonts w:ascii="Times New Roman" w:hAnsi="Times New Roman" w:cs="Times New Roman"/>
        </w:rPr>
        <w:t xml:space="preserve">determines </w:t>
      </w:r>
      <w:r w:rsidR="008975A5" w:rsidRPr="0019622B">
        <w:rPr>
          <w:rFonts w:ascii="Times New Roman" w:hAnsi="Times New Roman" w:cs="Times New Roman"/>
        </w:rPr>
        <w:t>support for flood mitigation</w:t>
      </w:r>
      <w:ins w:id="34" w:author="Ning Lin" w:date="2018-10-10T11:21:00Z">
        <w:r w:rsidR="00C94DF9">
          <w:rPr>
            <w:rFonts w:ascii="Times New Roman" w:hAnsi="Times New Roman" w:cs="Times New Roman"/>
          </w:rPr>
          <w:t>, b</w:t>
        </w:r>
      </w:ins>
      <w:del w:id="35" w:author="Ning Lin" w:date="2018-10-10T11:21:00Z">
        <w:r w:rsidR="008975A5" w:rsidRPr="0019622B" w:rsidDel="00C94DF9">
          <w:rPr>
            <w:rFonts w:ascii="Times New Roman" w:hAnsi="Times New Roman" w:cs="Times New Roman"/>
          </w:rPr>
          <w:delText>.</w:delText>
        </w:r>
        <w:r w:rsidR="00341F87" w:rsidRPr="0019622B" w:rsidDel="00C94DF9">
          <w:rPr>
            <w:rFonts w:ascii="Times New Roman" w:hAnsi="Times New Roman" w:cs="Times New Roman"/>
          </w:rPr>
          <w:delText xml:space="preserve"> </w:delText>
        </w:r>
      </w:del>
      <w:ins w:id="36" w:author="Ning Lin" w:date="2018-10-10T11:21:00Z">
        <w:r w:rsidR="00C94DF9" w:rsidRPr="0019622B">
          <w:rPr>
            <w:rFonts w:ascii="Times New Roman" w:hAnsi="Times New Roman" w:cs="Times New Roman"/>
          </w:rPr>
          <w:t xml:space="preserve">ased on a comprehensive survey dataset </w:t>
        </w:r>
      </w:ins>
      <w:ins w:id="37" w:author="Ning Lin" w:date="2018-10-10T11:27:00Z">
        <w:r w:rsidR="005E59B7">
          <w:rPr>
            <w:rFonts w:ascii="Times New Roman" w:hAnsi="Times New Roman" w:cs="Times New Roman"/>
          </w:rPr>
          <w:t xml:space="preserve">and </w:t>
        </w:r>
      </w:ins>
      <w:ins w:id="38" w:author="Ning Lin" w:date="2018-10-10T11:21:00Z">
        <w:r w:rsidR="00C94DF9" w:rsidRPr="0019622B">
          <w:rPr>
            <w:rFonts w:ascii="Times New Roman" w:hAnsi="Times New Roman" w:cs="Times New Roman"/>
          </w:rPr>
          <w:t>Bayesian Network</w:t>
        </w:r>
      </w:ins>
      <w:ins w:id="39" w:author="Ning Lin" w:date="2018-10-10T11:24:00Z">
        <w:r w:rsidR="00724A42">
          <w:rPr>
            <w:rFonts w:ascii="Times New Roman" w:hAnsi="Times New Roman" w:cs="Times New Roman"/>
          </w:rPr>
          <w:t xml:space="preserve"> (BN)</w:t>
        </w:r>
      </w:ins>
      <w:ins w:id="40" w:author="Ning Lin" w:date="2018-10-10T11:21:00Z">
        <w:r w:rsidR="00C94DF9">
          <w:rPr>
            <w:rFonts w:ascii="Times New Roman" w:hAnsi="Times New Roman" w:cs="Times New Roman"/>
          </w:rPr>
          <w:t xml:space="preserve"> modeling. In particula</w:t>
        </w:r>
      </w:ins>
      <w:ins w:id="41" w:author="Ning Lin" w:date="2018-10-10T11:22:00Z">
        <w:r w:rsidR="00C94DF9">
          <w:rPr>
            <w:rFonts w:ascii="Times New Roman" w:hAnsi="Times New Roman" w:cs="Times New Roman"/>
          </w:rPr>
          <w:t xml:space="preserve">r, </w:t>
        </w:r>
        <w:r w:rsidR="00724A42">
          <w:rPr>
            <w:rFonts w:ascii="Times New Roman" w:hAnsi="Times New Roman" w:cs="Times New Roman"/>
          </w:rPr>
          <w:t xml:space="preserve">the underlying mechanism is revealed </w:t>
        </w:r>
      </w:ins>
      <w:ins w:id="42" w:author="Ning Lin" w:date="2018-10-10T11:23:00Z">
        <w:r w:rsidR="00724A42">
          <w:rPr>
            <w:rFonts w:ascii="Times New Roman" w:hAnsi="Times New Roman" w:cs="Times New Roman"/>
          </w:rPr>
          <w:t>by flood insurance purchase behavior, and w</w:t>
        </w:r>
      </w:ins>
      <w:del w:id="43" w:author="Ning Lin" w:date="2018-10-10T11:23:00Z">
        <w:r w:rsidR="008975A5" w:rsidRPr="0019622B" w:rsidDel="00724A42">
          <w:rPr>
            <w:rFonts w:ascii="Times New Roman" w:hAnsi="Times New Roman" w:cs="Times New Roman"/>
          </w:rPr>
          <w:delText>W</w:delText>
        </w:r>
      </w:del>
      <w:r w:rsidR="00341F87" w:rsidRPr="0019622B">
        <w:rPr>
          <w:rFonts w:ascii="Times New Roman" w:hAnsi="Times New Roman" w:cs="Times New Roman"/>
        </w:rPr>
        <w:t xml:space="preserve">e </w:t>
      </w:r>
      <w:proofErr w:type="gramStart"/>
      <w:r w:rsidR="00341F87" w:rsidRPr="0019622B">
        <w:rPr>
          <w:rFonts w:ascii="Times New Roman" w:hAnsi="Times New Roman" w:cs="Times New Roman"/>
        </w:rPr>
        <w:t>examine</w:t>
      </w:r>
      <w:proofErr w:type="gramEnd"/>
      <w:r w:rsidR="00341F87" w:rsidRPr="0019622B">
        <w:rPr>
          <w:rFonts w:ascii="Times New Roman" w:hAnsi="Times New Roman" w:cs="Times New Roman"/>
        </w:rPr>
        <w:t xml:space="preserve"> whether flood insurance purchase behavior would increase/decrease probabilities of </w:t>
      </w:r>
      <w:r w:rsidR="005A2D93" w:rsidRPr="0019622B">
        <w:rPr>
          <w:rFonts w:ascii="Times New Roman" w:hAnsi="Times New Roman" w:cs="Times New Roman"/>
        </w:rPr>
        <w:lastRenderedPageBreak/>
        <w:t>suppor</w:t>
      </w:r>
      <w:r w:rsidR="00524B70" w:rsidRPr="0019622B">
        <w:rPr>
          <w:rFonts w:ascii="Times New Roman" w:hAnsi="Times New Roman" w:cs="Times New Roman"/>
        </w:rPr>
        <w:t xml:space="preserve">ting other risk reduction measures. </w:t>
      </w:r>
      <w:del w:id="44" w:author="Ning Lin" w:date="2018-10-10T11:24:00Z">
        <w:r w:rsidR="005A2D93" w:rsidRPr="0019622B" w:rsidDel="00724A42">
          <w:rPr>
            <w:rFonts w:ascii="Times New Roman" w:hAnsi="Times New Roman" w:cs="Times New Roman"/>
          </w:rPr>
          <w:delText xml:space="preserve">Further, we investigate how flood insurance behavior driven by different reasons affect support for </w:delText>
        </w:r>
        <w:r w:rsidR="00067871" w:rsidRPr="0019622B" w:rsidDel="00724A42">
          <w:rPr>
            <w:rFonts w:ascii="Times New Roman" w:hAnsi="Times New Roman" w:cs="Times New Roman"/>
          </w:rPr>
          <w:delText>risk reduction</w:delText>
        </w:r>
        <w:r w:rsidR="005A2D93" w:rsidRPr="0019622B" w:rsidDel="00724A42">
          <w:rPr>
            <w:rFonts w:ascii="Times New Roman" w:hAnsi="Times New Roman" w:cs="Times New Roman"/>
          </w:rPr>
          <w:delText xml:space="preserve"> measure</w:delText>
        </w:r>
        <w:r w:rsidR="00067871" w:rsidRPr="0019622B" w:rsidDel="00724A42">
          <w:rPr>
            <w:rFonts w:ascii="Times New Roman" w:hAnsi="Times New Roman" w:cs="Times New Roman"/>
          </w:rPr>
          <w:delText>s</w:delText>
        </w:r>
        <w:r w:rsidR="005A2D93" w:rsidRPr="0019622B" w:rsidDel="00724A42">
          <w:rPr>
            <w:rFonts w:ascii="Times New Roman" w:hAnsi="Times New Roman" w:cs="Times New Roman"/>
          </w:rPr>
          <w:delText>.</w:delText>
        </w:r>
        <w:r w:rsidR="006A4AC4" w:rsidRPr="0019622B" w:rsidDel="00724A42">
          <w:rPr>
            <w:rFonts w:ascii="Times New Roman" w:hAnsi="Times New Roman" w:cs="Times New Roman"/>
          </w:rPr>
          <w:delText xml:space="preserve"> </w:delText>
        </w:r>
      </w:del>
      <w:del w:id="45" w:author="Ning Lin" w:date="2018-10-04T10:22:00Z">
        <w:r w:rsidR="00946F36" w:rsidRPr="0019622B" w:rsidDel="004648B1">
          <w:rPr>
            <w:rFonts w:ascii="Times New Roman" w:hAnsi="Times New Roman" w:cs="Times New Roman"/>
          </w:rPr>
          <w:delText xml:space="preserve">In this study, we use the existing behavior </w:delText>
        </w:r>
        <w:r w:rsidR="0046672F" w:rsidRPr="0019622B" w:rsidDel="004648B1">
          <w:rPr>
            <w:rFonts w:ascii="Times New Roman" w:hAnsi="Times New Roman" w:cs="Times New Roman"/>
          </w:rPr>
          <w:delText xml:space="preserve">from which we </w:delText>
        </w:r>
        <w:r w:rsidR="00946F36" w:rsidRPr="0019622B" w:rsidDel="004648B1">
          <w:rPr>
            <w:rFonts w:ascii="Times New Roman" w:hAnsi="Times New Roman" w:cs="Times New Roman"/>
          </w:rPr>
          <w:delText xml:space="preserve">derive a theoretical </w:delText>
        </w:r>
        <w:r w:rsidR="00C40790" w:rsidRPr="0019622B" w:rsidDel="004648B1">
          <w:rPr>
            <w:rFonts w:ascii="Times New Roman" w:hAnsi="Times New Roman" w:cs="Times New Roman"/>
          </w:rPr>
          <w:delText xml:space="preserve">mechanism. </w:delText>
        </w:r>
      </w:del>
      <w:r w:rsidR="00C40790" w:rsidRPr="0019622B">
        <w:rPr>
          <w:rFonts w:ascii="Times New Roman" w:hAnsi="Times New Roman" w:cs="Times New Roman"/>
        </w:rPr>
        <w:t xml:space="preserve">We then use the </w:t>
      </w:r>
      <w:ins w:id="46" w:author="Ning Lin" w:date="2018-10-04T10:23:00Z">
        <w:r w:rsidR="004648B1">
          <w:rPr>
            <w:rFonts w:ascii="Times New Roman" w:hAnsi="Times New Roman" w:cs="Times New Roman"/>
          </w:rPr>
          <w:t xml:space="preserve">insurance </w:t>
        </w:r>
      </w:ins>
      <w:ins w:id="47" w:author="Ning Lin" w:date="2018-10-04T10:24:00Z">
        <w:r w:rsidR="004648B1">
          <w:rPr>
            <w:rFonts w:ascii="Times New Roman" w:hAnsi="Times New Roman" w:cs="Times New Roman"/>
          </w:rPr>
          <w:t xml:space="preserve">purchase </w:t>
        </w:r>
      </w:ins>
      <w:r w:rsidR="00C40790" w:rsidRPr="0019622B">
        <w:rPr>
          <w:rFonts w:ascii="Times New Roman" w:hAnsi="Times New Roman" w:cs="Times New Roman"/>
        </w:rPr>
        <w:t xml:space="preserve">behavior in conjunction with other related factors identified by previous studies to </w:t>
      </w:r>
      <w:r w:rsidR="007F07A6" w:rsidRPr="0019622B">
        <w:rPr>
          <w:rFonts w:ascii="Times New Roman" w:hAnsi="Times New Roman" w:cs="Times New Roman"/>
        </w:rPr>
        <w:t xml:space="preserve">predict </w:t>
      </w:r>
      <w:r w:rsidR="00C40790" w:rsidRPr="0019622B">
        <w:rPr>
          <w:rFonts w:ascii="Times New Roman" w:hAnsi="Times New Roman" w:cs="Times New Roman"/>
        </w:rPr>
        <w:t xml:space="preserve">mitigation </w:t>
      </w:r>
      <w:r w:rsidR="007F07A6" w:rsidRPr="0019622B">
        <w:rPr>
          <w:rFonts w:ascii="Times New Roman" w:hAnsi="Times New Roman" w:cs="Times New Roman"/>
        </w:rPr>
        <w:t>behavior intentions</w:t>
      </w:r>
      <w:ins w:id="48" w:author="Ning Lin" w:date="2018-10-10T11:24:00Z">
        <w:r w:rsidR="00724A42">
          <w:rPr>
            <w:rFonts w:ascii="Times New Roman" w:hAnsi="Times New Roman" w:cs="Times New Roman"/>
          </w:rPr>
          <w:t xml:space="preserve"> in the BN </w:t>
        </w:r>
      </w:ins>
      <w:proofErr w:type="spellStart"/>
      <w:ins w:id="49" w:author="Ning Lin" w:date="2018-10-10T11:25:00Z">
        <w:r w:rsidR="00724A42">
          <w:rPr>
            <w:rFonts w:ascii="Times New Roman" w:hAnsi="Times New Roman" w:cs="Times New Roman"/>
          </w:rPr>
          <w:t>framwork</w:t>
        </w:r>
      </w:ins>
      <w:proofErr w:type="spellEnd"/>
      <w:r w:rsidR="00946F36" w:rsidRPr="0019622B">
        <w:rPr>
          <w:rFonts w:ascii="Times New Roman" w:hAnsi="Times New Roman" w:cs="Times New Roman"/>
        </w:rPr>
        <w:t xml:space="preserve">. </w:t>
      </w:r>
      <w:r w:rsidR="0046672F" w:rsidRPr="0019622B">
        <w:rPr>
          <w:rFonts w:ascii="Times New Roman" w:hAnsi="Times New Roman" w:cs="Times New Roman"/>
        </w:rPr>
        <w:t>This operation is built upon the presupposition that t</w:t>
      </w:r>
      <w:r w:rsidR="00946F36" w:rsidRPr="0019622B">
        <w:rPr>
          <w:rFonts w:ascii="Times New Roman" w:hAnsi="Times New Roman" w:cs="Times New Roman"/>
        </w:rPr>
        <w:t xml:space="preserve">he </w:t>
      </w:r>
      <w:r w:rsidR="007F07A6" w:rsidRPr="0019622B">
        <w:rPr>
          <w:rFonts w:ascii="Times New Roman" w:hAnsi="Times New Roman" w:cs="Times New Roman"/>
        </w:rPr>
        <w:t xml:space="preserve">flood insurance purchase </w:t>
      </w:r>
      <w:r w:rsidR="00946F36" w:rsidRPr="0019622B">
        <w:rPr>
          <w:rFonts w:ascii="Times New Roman" w:hAnsi="Times New Roman" w:cs="Times New Roman"/>
        </w:rPr>
        <w:t xml:space="preserve">behavior is the manifestation of </w:t>
      </w:r>
      <w:r w:rsidR="007F07A6" w:rsidRPr="0019622B">
        <w:rPr>
          <w:rFonts w:ascii="Times New Roman" w:hAnsi="Times New Roman" w:cs="Times New Roman"/>
        </w:rPr>
        <w:t>latent</w:t>
      </w:r>
      <w:r w:rsidR="00946F36" w:rsidRPr="0019622B">
        <w:rPr>
          <w:rFonts w:ascii="Times New Roman" w:hAnsi="Times New Roman" w:cs="Times New Roman"/>
        </w:rPr>
        <w:t xml:space="preserve"> factors </w:t>
      </w:r>
      <w:r w:rsidR="007F07A6" w:rsidRPr="0019622B">
        <w:rPr>
          <w:rFonts w:ascii="Times New Roman" w:hAnsi="Times New Roman" w:cs="Times New Roman"/>
        </w:rPr>
        <w:t xml:space="preserve">which we suspect </w:t>
      </w:r>
      <w:r w:rsidR="00C40790" w:rsidRPr="0019622B">
        <w:rPr>
          <w:rFonts w:ascii="Times New Roman" w:hAnsi="Times New Roman" w:cs="Times New Roman"/>
        </w:rPr>
        <w:t>can</w:t>
      </w:r>
      <w:r w:rsidR="007F07A6" w:rsidRPr="0019622B">
        <w:rPr>
          <w:rFonts w:ascii="Times New Roman" w:hAnsi="Times New Roman" w:cs="Times New Roman"/>
        </w:rPr>
        <w:t xml:space="preserve"> drive other mitigation behaviors. </w:t>
      </w:r>
    </w:p>
    <w:p w14:paraId="684C5ACA" w14:textId="6A2B8C1D" w:rsidR="00811029" w:rsidRPr="0019622B" w:rsidRDefault="00341F87" w:rsidP="00341F87">
      <w:pPr>
        <w:ind w:firstLine="720"/>
        <w:rPr>
          <w:rFonts w:ascii="Times New Roman" w:hAnsi="Times New Roman" w:cs="Times New Roman"/>
        </w:rPr>
      </w:pPr>
      <w:r w:rsidRPr="0019622B">
        <w:rPr>
          <w:rFonts w:ascii="Times New Roman" w:hAnsi="Times New Roman" w:cs="Times New Roman"/>
        </w:rPr>
        <w:t xml:space="preserve">The selection of </w:t>
      </w:r>
      <w:r w:rsidR="00524B70" w:rsidRPr="0019622B">
        <w:rPr>
          <w:rFonts w:ascii="Times New Roman" w:hAnsi="Times New Roman" w:cs="Times New Roman"/>
        </w:rPr>
        <w:t>flood insurance purchase behavior</w:t>
      </w:r>
      <w:r w:rsidRPr="0019622B">
        <w:rPr>
          <w:rFonts w:ascii="Times New Roman" w:hAnsi="Times New Roman" w:cs="Times New Roman"/>
        </w:rPr>
        <w:t xml:space="preserve"> is based on </w:t>
      </w:r>
      <w:r w:rsidR="00B52135" w:rsidRPr="0019622B">
        <w:rPr>
          <w:rFonts w:ascii="Times New Roman" w:hAnsi="Times New Roman" w:cs="Times New Roman"/>
        </w:rPr>
        <w:t>three major</w:t>
      </w:r>
      <w:r w:rsidRPr="0019622B">
        <w:rPr>
          <w:rFonts w:ascii="Times New Roman" w:hAnsi="Times New Roman" w:cs="Times New Roman"/>
        </w:rPr>
        <w:t xml:space="preserve"> considerations. First, </w:t>
      </w:r>
      <w:del w:id="50" w:author="Ning Lin" w:date="2018-10-10T11:26:00Z">
        <w:r w:rsidRPr="0019622B" w:rsidDel="005E59B7">
          <w:rPr>
            <w:rFonts w:ascii="Times New Roman" w:hAnsi="Times New Roman" w:cs="Times New Roman"/>
          </w:rPr>
          <w:delText>th</w:delText>
        </w:r>
        <w:r w:rsidR="004721AA" w:rsidRPr="0019622B" w:rsidDel="005E59B7">
          <w:rPr>
            <w:rFonts w:ascii="Times New Roman" w:hAnsi="Times New Roman" w:cs="Times New Roman"/>
          </w:rPr>
          <w:delText xml:space="preserve">is study is based on the </w:delText>
        </w:r>
        <w:r w:rsidR="00067871" w:rsidRPr="0019622B" w:rsidDel="005E59B7">
          <w:rPr>
            <w:rFonts w:ascii="Times New Roman" w:hAnsi="Times New Roman" w:cs="Times New Roman"/>
          </w:rPr>
          <w:delText xml:space="preserve">analysis of the </w:delText>
        </w:r>
        <w:r w:rsidR="004721AA" w:rsidRPr="0019622B" w:rsidDel="005E59B7">
          <w:rPr>
            <w:rFonts w:ascii="Times New Roman" w:hAnsi="Times New Roman" w:cs="Times New Roman"/>
          </w:rPr>
          <w:delText>2012 Gulf Coast Climate Change</w:delText>
        </w:r>
        <w:r w:rsidRPr="0019622B" w:rsidDel="005E59B7">
          <w:rPr>
            <w:rFonts w:ascii="Times New Roman" w:hAnsi="Times New Roman" w:cs="Times New Roman"/>
          </w:rPr>
          <w:delText xml:space="preserve"> </w:delText>
        </w:r>
        <w:r w:rsidR="004721AA" w:rsidRPr="0019622B" w:rsidDel="005E59B7">
          <w:rPr>
            <w:rFonts w:ascii="Times New Roman" w:hAnsi="Times New Roman" w:cs="Times New Roman"/>
          </w:rPr>
          <w:delText>S</w:delText>
        </w:r>
        <w:r w:rsidRPr="0019622B" w:rsidDel="005E59B7">
          <w:rPr>
            <w:rFonts w:ascii="Times New Roman" w:hAnsi="Times New Roman" w:cs="Times New Roman"/>
          </w:rPr>
          <w:delText>urvey. A</w:delText>
        </w:r>
      </w:del>
      <w:ins w:id="51" w:author="Ning Lin" w:date="2018-10-10T11:26:00Z">
        <w:r w:rsidR="005E59B7">
          <w:rPr>
            <w:rFonts w:ascii="Times New Roman" w:hAnsi="Times New Roman" w:cs="Times New Roman"/>
          </w:rPr>
          <w:t>a</w:t>
        </w:r>
      </w:ins>
      <w:r w:rsidRPr="0019622B">
        <w:rPr>
          <w:rFonts w:ascii="Times New Roman" w:hAnsi="Times New Roman" w:cs="Times New Roman"/>
        </w:rPr>
        <w:t>mong all the multiple-choice survey items related to flood</w:t>
      </w:r>
      <w:r w:rsidR="00F25CC1" w:rsidRPr="0019622B">
        <w:rPr>
          <w:rFonts w:ascii="Times New Roman" w:hAnsi="Times New Roman" w:cs="Times New Roman"/>
        </w:rPr>
        <w:t xml:space="preserve"> mitigation </w:t>
      </w:r>
      <w:r w:rsidRPr="0019622B">
        <w:rPr>
          <w:rFonts w:ascii="Times New Roman" w:hAnsi="Times New Roman" w:cs="Times New Roman"/>
        </w:rPr>
        <w:t>measures</w:t>
      </w:r>
      <w:ins w:id="52" w:author="Ning Lin" w:date="2018-10-10T11:26:00Z">
        <w:r w:rsidR="005E59B7">
          <w:rPr>
            <w:rFonts w:ascii="Times New Roman" w:hAnsi="Times New Roman" w:cs="Times New Roman"/>
          </w:rPr>
          <w:t xml:space="preserve"> in the survey</w:t>
        </w:r>
      </w:ins>
      <w:r w:rsidRPr="0019622B">
        <w:rPr>
          <w:rFonts w:ascii="Times New Roman" w:hAnsi="Times New Roman" w:cs="Times New Roman"/>
        </w:rPr>
        <w:t>, the questions about purchasing flooding insurance are the only one</w:t>
      </w:r>
      <w:r w:rsidR="00524B70" w:rsidRPr="0019622B">
        <w:rPr>
          <w:rFonts w:ascii="Times New Roman" w:hAnsi="Times New Roman" w:cs="Times New Roman"/>
        </w:rPr>
        <w:t>s represent</w:t>
      </w:r>
      <w:r w:rsidRPr="0019622B">
        <w:rPr>
          <w:rFonts w:ascii="Times New Roman" w:hAnsi="Times New Roman" w:cs="Times New Roman"/>
        </w:rPr>
        <w:t>ing revealed preference</w:t>
      </w:r>
      <w:r w:rsidR="009F5C96" w:rsidRPr="0019622B">
        <w:rPr>
          <w:rFonts w:ascii="Times New Roman" w:hAnsi="Times New Roman" w:cs="Times New Roman"/>
        </w:rPr>
        <w:t xml:space="preserve"> or behaviors</w:t>
      </w:r>
      <w:r w:rsidRPr="0019622B">
        <w:rPr>
          <w:rFonts w:ascii="Times New Roman" w:hAnsi="Times New Roman" w:cs="Times New Roman"/>
        </w:rPr>
        <w:t>. The other relevant items all refer to stated preference</w:t>
      </w:r>
      <w:r w:rsidR="009F5C96" w:rsidRPr="0019622B">
        <w:rPr>
          <w:rFonts w:ascii="Times New Roman" w:hAnsi="Times New Roman" w:cs="Times New Roman"/>
        </w:rPr>
        <w:t xml:space="preserve"> or behavior intention</w:t>
      </w:r>
      <w:r w:rsidRPr="0019622B">
        <w:rPr>
          <w:rFonts w:ascii="Times New Roman" w:hAnsi="Times New Roman" w:cs="Times New Roman"/>
        </w:rPr>
        <w:t xml:space="preserve">, more particularly, policy support measures. One example is, “do you support or oppose providing incentives for property owners to relocate threatened houses?” </w:t>
      </w:r>
      <w:r w:rsidR="00401E76" w:rsidRPr="0019622B">
        <w:rPr>
          <w:rFonts w:ascii="Times New Roman" w:hAnsi="Times New Roman" w:cs="Times New Roman"/>
        </w:rPr>
        <w:t>In this sense, f</w:t>
      </w:r>
      <w:r w:rsidR="00067871" w:rsidRPr="0019622B">
        <w:rPr>
          <w:rFonts w:ascii="Times New Roman" w:hAnsi="Times New Roman" w:cs="Times New Roman"/>
        </w:rPr>
        <w:t>lood insurance purchase behavior</w:t>
      </w:r>
      <w:r w:rsidR="00524B70" w:rsidRPr="0019622B">
        <w:rPr>
          <w:rFonts w:ascii="Times New Roman" w:hAnsi="Times New Roman" w:cs="Times New Roman"/>
        </w:rPr>
        <w:t xml:space="preserve"> is distinguishable from other measures. </w:t>
      </w:r>
      <w:r w:rsidR="00067871" w:rsidRPr="0019622B">
        <w:rPr>
          <w:rFonts w:ascii="Times New Roman" w:hAnsi="Times New Roman" w:cs="Times New Roman"/>
        </w:rPr>
        <w:t>Second</w:t>
      </w:r>
      <w:r w:rsidR="00B52135" w:rsidRPr="0019622B">
        <w:rPr>
          <w:rFonts w:ascii="Times New Roman" w:hAnsi="Times New Roman" w:cs="Times New Roman"/>
        </w:rPr>
        <w:t>,</w:t>
      </w:r>
      <w:r w:rsidR="00306E30" w:rsidRPr="0019622B">
        <w:rPr>
          <w:rFonts w:ascii="Times New Roman" w:hAnsi="Times New Roman" w:cs="Times New Roman"/>
        </w:rPr>
        <w:t xml:space="preserve"> </w:t>
      </w:r>
      <w:r w:rsidR="005B6F5F" w:rsidRPr="0019622B">
        <w:rPr>
          <w:rFonts w:ascii="Times New Roman" w:hAnsi="Times New Roman" w:cs="Times New Roman"/>
        </w:rPr>
        <w:t xml:space="preserve">one uniqueness of this survey is that it not only asked coastal residents about whether or not they have flood insurance but also the reason to buy flood insurance for those with insurance. There are three reasons: “it is required,” “to feel safer,” and “both.” This spectrum of </w:t>
      </w:r>
      <w:r w:rsidR="003D5AC1" w:rsidRPr="0019622B">
        <w:rPr>
          <w:rFonts w:ascii="Times New Roman" w:hAnsi="Times New Roman" w:cs="Times New Roman"/>
        </w:rPr>
        <w:t>motive</w:t>
      </w:r>
      <w:r w:rsidR="005B6F5F" w:rsidRPr="0019622B">
        <w:rPr>
          <w:rFonts w:ascii="Times New Roman" w:hAnsi="Times New Roman" w:cs="Times New Roman"/>
        </w:rPr>
        <w:t xml:space="preserve">s in conjunction with non-purchase behavior </w:t>
      </w:r>
      <w:r w:rsidR="003D5AC1" w:rsidRPr="0019622B">
        <w:rPr>
          <w:rFonts w:ascii="Times New Roman" w:hAnsi="Times New Roman" w:cs="Times New Roman"/>
        </w:rPr>
        <w:t>help us derive a theoretical mechanism that</w:t>
      </w:r>
      <w:r w:rsidR="00401E76" w:rsidRPr="0019622B">
        <w:rPr>
          <w:rFonts w:ascii="Times New Roman" w:hAnsi="Times New Roman" w:cs="Times New Roman"/>
        </w:rPr>
        <w:t xml:space="preserve"> we suspect</w:t>
      </w:r>
      <w:r w:rsidR="003D5AC1" w:rsidRPr="0019622B">
        <w:rPr>
          <w:rFonts w:ascii="Times New Roman" w:hAnsi="Times New Roman" w:cs="Times New Roman"/>
        </w:rPr>
        <w:t xml:space="preserve"> determines overall </w:t>
      </w:r>
      <w:r w:rsidR="00401E76" w:rsidRPr="0019622B">
        <w:rPr>
          <w:rFonts w:ascii="Times New Roman" w:hAnsi="Times New Roman" w:cs="Times New Roman"/>
        </w:rPr>
        <w:t>flood mitigation</w:t>
      </w:r>
      <w:r w:rsidR="003D5AC1" w:rsidRPr="0019622B">
        <w:rPr>
          <w:rFonts w:ascii="Times New Roman" w:hAnsi="Times New Roman" w:cs="Times New Roman"/>
        </w:rPr>
        <w:t xml:space="preserve"> behaviors because flood insurance purchase behaviors</w:t>
      </w:r>
      <w:r w:rsidR="00306E30" w:rsidRPr="0019622B">
        <w:rPr>
          <w:rFonts w:ascii="Times New Roman" w:hAnsi="Times New Roman" w:cs="Times New Roman"/>
        </w:rPr>
        <w:t xml:space="preserve"> are manifestations of </w:t>
      </w:r>
      <w:r w:rsidR="003D5AC1" w:rsidRPr="0019622B">
        <w:rPr>
          <w:rFonts w:ascii="Times New Roman" w:hAnsi="Times New Roman" w:cs="Times New Roman"/>
        </w:rPr>
        <w:t>the underlying mechanism.</w:t>
      </w:r>
      <w:del w:id="53" w:author="Ning Lin" w:date="2018-10-04T10:49:00Z">
        <w:r w:rsidR="003D5AC1" w:rsidRPr="0019622B" w:rsidDel="007416E6">
          <w:rPr>
            <w:rFonts w:ascii="Times New Roman" w:hAnsi="Times New Roman" w:cs="Times New Roman"/>
          </w:rPr>
          <w:delText xml:space="preserve"> </w:delText>
        </w:r>
        <w:r w:rsidR="00306E30" w:rsidRPr="0019622B" w:rsidDel="007416E6">
          <w:rPr>
            <w:rFonts w:ascii="Times New Roman" w:hAnsi="Times New Roman" w:cs="Times New Roman"/>
          </w:rPr>
          <w:delText xml:space="preserve">When using flood insurance purchase behavior and </w:delText>
        </w:r>
        <w:r w:rsidR="00401E76" w:rsidRPr="0019622B" w:rsidDel="007416E6">
          <w:rPr>
            <w:rFonts w:ascii="Times New Roman" w:hAnsi="Times New Roman" w:cs="Times New Roman"/>
          </w:rPr>
          <w:delText>its</w:delText>
        </w:r>
        <w:r w:rsidR="00306E30" w:rsidRPr="0019622B" w:rsidDel="007416E6">
          <w:rPr>
            <w:rFonts w:ascii="Times New Roman" w:hAnsi="Times New Roman" w:cs="Times New Roman"/>
          </w:rPr>
          <w:delText xml:space="preserve"> reasons to predict individuals’ support for other measures, we attempt to reveal how the latent mechanism leads to o</w:delText>
        </w:r>
        <w:r w:rsidR="00401E76" w:rsidRPr="0019622B" w:rsidDel="007416E6">
          <w:rPr>
            <w:rFonts w:ascii="Times New Roman" w:hAnsi="Times New Roman" w:cs="Times New Roman"/>
          </w:rPr>
          <w:delText>verall mitigation support</w:delText>
        </w:r>
        <w:r w:rsidR="00306E30" w:rsidRPr="0019622B" w:rsidDel="007416E6">
          <w:rPr>
            <w:rFonts w:ascii="Times New Roman" w:hAnsi="Times New Roman" w:cs="Times New Roman"/>
          </w:rPr>
          <w:delText xml:space="preserve">. </w:delText>
        </w:r>
        <w:r w:rsidR="00B52135" w:rsidRPr="0019622B" w:rsidDel="007416E6">
          <w:rPr>
            <w:rFonts w:ascii="Times New Roman" w:hAnsi="Times New Roman" w:cs="Times New Roman"/>
          </w:rPr>
          <w:delText xml:space="preserve"> </w:delText>
        </w:r>
      </w:del>
    </w:p>
    <w:p w14:paraId="5443F5DD" w14:textId="267004FE" w:rsidR="00875A63" w:rsidRPr="0019622B" w:rsidRDefault="00CA79BF" w:rsidP="00341F87">
      <w:pPr>
        <w:ind w:firstLine="720"/>
        <w:rPr>
          <w:rFonts w:ascii="Times New Roman" w:hAnsi="Times New Roman" w:cs="Times New Roman"/>
        </w:rPr>
      </w:pPr>
      <w:commentRangeStart w:id="54"/>
      <w:r w:rsidRPr="0019622B">
        <w:rPr>
          <w:rFonts w:ascii="Times New Roman" w:hAnsi="Times New Roman" w:cs="Times New Roman"/>
        </w:rPr>
        <w:t>Using Bayesian Network</w:t>
      </w:r>
      <w:r w:rsidR="00CD32B8" w:rsidRPr="0019622B">
        <w:rPr>
          <w:rFonts w:ascii="Times New Roman" w:hAnsi="Times New Roman" w:cs="Times New Roman"/>
        </w:rPr>
        <w:t xml:space="preserve"> (BN)</w:t>
      </w:r>
      <w:r w:rsidRPr="0019622B">
        <w:rPr>
          <w:rFonts w:ascii="Times New Roman" w:hAnsi="Times New Roman" w:cs="Times New Roman"/>
        </w:rPr>
        <w:t xml:space="preserve"> to account for interdependence among variables, results of this study shed some light on the complex dynamics of </w:t>
      </w:r>
      <w:r w:rsidR="00875A63" w:rsidRPr="0019622B">
        <w:rPr>
          <w:rFonts w:ascii="Times New Roman" w:hAnsi="Times New Roman" w:cs="Times New Roman"/>
        </w:rPr>
        <w:t xml:space="preserve">flood </w:t>
      </w:r>
      <w:r w:rsidR="00401E76" w:rsidRPr="0019622B">
        <w:rPr>
          <w:rFonts w:ascii="Times New Roman" w:hAnsi="Times New Roman" w:cs="Times New Roman"/>
        </w:rPr>
        <w:t>mitigation</w:t>
      </w:r>
      <w:r w:rsidR="00875A63" w:rsidRPr="0019622B">
        <w:rPr>
          <w:rFonts w:ascii="Times New Roman" w:hAnsi="Times New Roman" w:cs="Times New Roman"/>
        </w:rPr>
        <w:t xml:space="preserve"> behavior/intentions</w:t>
      </w:r>
      <w:r w:rsidRPr="0019622B">
        <w:rPr>
          <w:rFonts w:ascii="Times New Roman" w:hAnsi="Times New Roman" w:cs="Times New Roman"/>
        </w:rPr>
        <w:t xml:space="preserve">. </w:t>
      </w:r>
      <w:r w:rsidR="00875A63" w:rsidRPr="0019622B">
        <w:rPr>
          <w:rFonts w:ascii="Times New Roman" w:hAnsi="Times New Roman" w:cs="Times New Roman"/>
        </w:rPr>
        <w:t xml:space="preserve">Individuals with no flood insurance and those who purchase flood insurance voluntarily are less likely to support </w:t>
      </w:r>
      <w:r w:rsidR="00401E76" w:rsidRPr="0019622B">
        <w:rPr>
          <w:rFonts w:ascii="Times New Roman" w:hAnsi="Times New Roman" w:cs="Times New Roman"/>
        </w:rPr>
        <w:t>mitigation</w:t>
      </w:r>
      <w:r w:rsidR="00875A63" w:rsidRPr="0019622B">
        <w:rPr>
          <w:rFonts w:ascii="Times New Roman" w:hAnsi="Times New Roman" w:cs="Times New Roman"/>
        </w:rPr>
        <w:t xml:space="preserve"> policies, compared with individuals who are required to buy flood insurance. The strongest supporters for mitigation policies are those who buy flood insurance because it is </w:t>
      </w:r>
      <w:proofErr w:type="gramStart"/>
      <w:r w:rsidR="00875A63" w:rsidRPr="0019622B">
        <w:rPr>
          <w:rFonts w:ascii="Times New Roman" w:hAnsi="Times New Roman" w:cs="Times New Roman"/>
        </w:rPr>
        <w:t>required</w:t>
      </w:r>
      <w:proofErr w:type="gramEnd"/>
      <w:r w:rsidR="00875A63" w:rsidRPr="0019622B">
        <w:rPr>
          <w:rFonts w:ascii="Times New Roman" w:hAnsi="Times New Roman" w:cs="Times New Roman"/>
        </w:rPr>
        <w:t xml:space="preserve"> and they want to feel safer. These seemingly puzzling results </w:t>
      </w:r>
      <w:r w:rsidR="008920A0" w:rsidRPr="0019622B">
        <w:rPr>
          <w:rFonts w:ascii="Times New Roman" w:hAnsi="Times New Roman" w:cs="Times New Roman"/>
        </w:rPr>
        <w:t>indeed</w:t>
      </w:r>
      <w:r w:rsidR="00875A63" w:rsidRPr="0019622B">
        <w:rPr>
          <w:rFonts w:ascii="Times New Roman" w:hAnsi="Times New Roman" w:cs="Times New Roman"/>
        </w:rPr>
        <w:t xml:space="preserve"> reveal</w:t>
      </w:r>
      <w:r w:rsidR="008920A0" w:rsidRPr="0019622B">
        <w:rPr>
          <w:rFonts w:ascii="Times New Roman" w:hAnsi="Times New Roman" w:cs="Times New Roman"/>
        </w:rPr>
        <w:t xml:space="preserve"> </w:t>
      </w:r>
      <w:r w:rsidR="005836C2" w:rsidRPr="0019622B">
        <w:rPr>
          <w:rFonts w:ascii="Times New Roman" w:hAnsi="Times New Roman" w:cs="Times New Roman"/>
        </w:rPr>
        <w:t xml:space="preserve">the </w:t>
      </w:r>
      <w:r w:rsidR="00E539BC" w:rsidRPr="0019622B">
        <w:rPr>
          <w:rFonts w:ascii="Times New Roman" w:hAnsi="Times New Roman" w:cs="Times New Roman"/>
        </w:rPr>
        <w:t>mechanism</w:t>
      </w:r>
      <w:r w:rsidR="001D6284" w:rsidRPr="0019622B">
        <w:rPr>
          <w:rFonts w:ascii="Times New Roman" w:hAnsi="Times New Roman" w:cs="Times New Roman"/>
        </w:rPr>
        <w:t xml:space="preserve"> </w:t>
      </w:r>
      <w:r w:rsidR="00875A63" w:rsidRPr="0019622B">
        <w:rPr>
          <w:rFonts w:ascii="Times New Roman" w:hAnsi="Times New Roman" w:cs="Times New Roman"/>
        </w:rPr>
        <w:t xml:space="preserve">individuals </w:t>
      </w:r>
      <w:r w:rsidR="008920A0" w:rsidRPr="0019622B">
        <w:rPr>
          <w:rFonts w:ascii="Times New Roman" w:hAnsi="Times New Roman" w:cs="Times New Roman"/>
        </w:rPr>
        <w:t>depend on</w:t>
      </w:r>
      <w:r w:rsidR="00875A63" w:rsidRPr="0019622B">
        <w:rPr>
          <w:rFonts w:ascii="Times New Roman" w:hAnsi="Times New Roman" w:cs="Times New Roman"/>
        </w:rPr>
        <w:t xml:space="preserve"> to </w:t>
      </w:r>
      <w:r w:rsidR="00B97D9E" w:rsidRPr="0019622B">
        <w:rPr>
          <w:rFonts w:ascii="Times New Roman" w:hAnsi="Times New Roman" w:cs="Times New Roman"/>
        </w:rPr>
        <w:t>reach</w:t>
      </w:r>
      <w:r w:rsidR="00875A63" w:rsidRPr="0019622B">
        <w:rPr>
          <w:rFonts w:ascii="Times New Roman" w:hAnsi="Times New Roman" w:cs="Times New Roman"/>
        </w:rPr>
        <w:t xml:space="preserve"> their </w:t>
      </w:r>
      <w:r w:rsidR="008920A0" w:rsidRPr="0019622B">
        <w:rPr>
          <w:rFonts w:ascii="Times New Roman" w:hAnsi="Times New Roman" w:cs="Times New Roman"/>
        </w:rPr>
        <w:t xml:space="preserve">risk reduction </w:t>
      </w:r>
      <w:r w:rsidR="00875A63" w:rsidRPr="0019622B">
        <w:rPr>
          <w:rFonts w:ascii="Times New Roman" w:hAnsi="Times New Roman" w:cs="Times New Roman"/>
        </w:rPr>
        <w:t xml:space="preserve">decisions. </w:t>
      </w:r>
      <w:r w:rsidR="005836C2" w:rsidRPr="0019622B">
        <w:rPr>
          <w:rFonts w:ascii="Times New Roman" w:hAnsi="Times New Roman" w:cs="Times New Roman"/>
        </w:rPr>
        <w:t xml:space="preserve">This mechanism is composed of two dimensions: </w:t>
      </w:r>
      <w:r w:rsidR="0025026E" w:rsidRPr="0019622B">
        <w:rPr>
          <w:rFonts w:ascii="Times New Roman" w:hAnsi="Times New Roman" w:cs="Times New Roman"/>
        </w:rPr>
        <w:t xml:space="preserve">informed </w:t>
      </w:r>
      <w:r w:rsidR="005836C2" w:rsidRPr="0019622B">
        <w:rPr>
          <w:rFonts w:ascii="Times New Roman" w:hAnsi="Times New Roman" w:cs="Times New Roman"/>
        </w:rPr>
        <w:t>flood</w:t>
      </w:r>
      <w:r w:rsidR="0025026E" w:rsidRPr="0019622B">
        <w:rPr>
          <w:rFonts w:ascii="Times New Roman" w:hAnsi="Times New Roman" w:cs="Times New Roman"/>
        </w:rPr>
        <w:t xml:space="preserve"> </w:t>
      </w:r>
      <w:r w:rsidR="005836C2" w:rsidRPr="0019622B">
        <w:rPr>
          <w:rFonts w:ascii="Times New Roman" w:hAnsi="Times New Roman" w:cs="Times New Roman"/>
        </w:rPr>
        <w:t xml:space="preserve">risk and subjective sense of security. The </w:t>
      </w:r>
      <w:r w:rsidR="0025026E" w:rsidRPr="0019622B">
        <w:rPr>
          <w:rFonts w:ascii="Times New Roman" w:hAnsi="Times New Roman" w:cs="Times New Roman"/>
        </w:rPr>
        <w:t xml:space="preserve">informed </w:t>
      </w:r>
      <w:r w:rsidR="005836C2" w:rsidRPr="0019622B">
        <w:rPr>
          <w:rFonts w:ascii="Times New Roman" w:hAnsi="Times New Roman" w:cs="Times New Roman"/>
        </w:rPr>
        <w:t xml:space="preserve">risk is the primary dimension and the subjective sense of security is the secondary dimension. </w:t>
      </w:r>
      <w:r w:rsidR="00E539BC" w:rsidRPr="0019622B">
        <w:rPr>
          <w:rFonts w:ascii="Times New Roman" w:hAnsi="Times New Roman" w:cs="Times New Roman"/>
        </w:rPr>
        <w:t>In general, i</w:t>
      </w:r>
      <w:r w:rsidR="003B07B2" w:rsidRPr="0019622B">
        <w:rPr>
          <w:rFonts w:ascii="Times New Roman" w:hAnsi="Times New Roman" w:cs="Times New Roman"/>
        </w:rPr>
        <w:t xml:space="preserve">ndividuals </w:t>
      </w:r>
      <w:r w:rsidR="00401E76" w:rsidRPr="0019622B">
        <w:rPr>
          <w:rFonts w:ascii="Times New Roman" w:hAnsi="Times New Roman" w:cs="Times New Roman"/>
        </w:rPr>
        <w:t>who are informed of</w:t>
      </w:r>
      <w:r w:rsidR="00E539BC" w:rsidRPr="0019622B">
        <w:rPr>
          <w:rFonts w:ascii="Times New Roman" w:hAnsi="Times New Roman" w:cs="Times New Roman"/>
        </w:rPr>
        <w:t xml:space="preserve"> higher level of flood risks</w:t>
      </w:r>
      <w:r w:rsidR="00B97D9E" w:rsidRPr="0019622B">
        <w:rPr>
          <w:rFonts w:ascii="Times New Roman" w:hAnsi="Times New Roman" w:cs="Times New Roman"/>
        </w:rPr>
        <w:t>, as indicated in their residence inside the SFHA,</w:t>
      </w:r>
      <w:r w:rsidR="00E539BC" w:rsidRPr="0019622B">
        <w:rPr>
          <w:rFonts w:ascii="Times New Roman" w:hAnsi="Times New Roman" w:cs="Times New Roman"/>
        </w:rPr>
        <w:t xml:space="preserve"> </w:t>
      </w:r>
      <w:r w:rsidR="003B07B2" w:rsidRPr="0019622B">
        <w:rPr>
          <w:rFonts w:ascii="Times New Roman" w:hAnsi="Times New Roman" w:cs="Times New Roman"/>
        </w:rPr>
        <w:t xml:space="preserve">are more willing to support </w:t>
      </w:r>
      <w:r w:rsidR="00FE0F95" w:rsidRPr="0019622B">
        <w:rPr>
          <w:rFonts w:ascii="Times New Roman" w:hAnsi="Times New Roman" w:cs="Times New Roman"/>
        </w:rPr>
        <w:t>a broad set of</w:t>
      </w:r>
      <w:r w:rsidR="003B07B2" w:rsidRPr="0019622B">
        <w:rPr>
          <w:rFonts w:ascii="Times New Roman" w:hAnsi="Times New Roman" w:cs="Times New Roman"/>
        </w:rPr>
        <w:t xml:space="preserve"> </w:t>
      </w:r>
      <w:r w:rsidR="00401E76" w:rsidRPr="0019622B">
        <w:rPr>
          <w:rFonts w:ascii="Times New Roman" w:hAnsi="Times New Roman" w:cs="Times New Roman"/>
        </w:rPr>
        <w:t>mitigation</w:t>
      </w:r>
      <w:r w:rsidR="003B07B2" w:rsidRPr="0019622B">
        <w:rPr>
          <w:rFonts w:ascii="Times New Roman" w:hAnsi="Times New Roman" w:cs="Times New Roman"/>
        </w:rPr>
        <w:t xml:space="preserve"> measures. </w:t>
      </w:r>
      <w:r w:rsidR="00E539BC" w:rsidRPr="0019622B">
        <w:rPr>
          <w:rFonts w:ascii="Times New Roman" w:hAnsi="Times New Roman" w:cs="Times New Roman"/>
        </w:rPr>
        <w:t>Within the same l</w:t>
      </w:r>
      <w:r w:rsidR="004421F3" w:rsidRPr="0019622B">
        <w:rPr>
          <w:rFonts w:ascii="Times New Roman" w:hAnsi="Times New Roman" w:cs="Times New Roman"/>
        </w:rPr>
        <w:t xml:space="preserve">evel of risks, individuals who feel less secure are more likely to </w:t>
      </w:r>
      <w:r w:rsidR="005836C2" w:rsidRPr="0019622B">
        <w:rPr>
          <w:rFonts w:ascii="Times New Roman" w:hAnsi="Times New Roman" w:cs="Times New Roman"/>
        </w:rPr>
        <w:t>support overall risk reduction.</w:t>
      </w:r>
      <w:r w:rsidR="00F36909" w:rsidRPr="0019622B">
        <w:rPr>
          <w:rFonts w:ascii="Times New Roman" w:hAnsi="Times New Roman" w:cs="Times New Roman"/>
        </w:rPr>
        <w:t xml:space="preserve"> Results of this study has fundamental policy implications. The SFHA designated by FEMA, through the legal requirement, has managed to influence not only flood insurance behavior but also overall support for flood mitigation by conveying risks to residents. Meanwhile, any inaccuracies reflected in the maps will mislead individuals flood mitigation decisions.</w:t>
      </w:r>
      <w:commentRangeEnd w:id="54"/>
      <w:r w:rsidR="00FE7631">
        <w:rPr>
          <w:rStyle w:val="CommentReference"/>
        </w:rPr>
        <w:commentReference w:id="54"/>
      </w:r>
    </w:p>
    <w:p w14:paraId="4E3C0124" w14:textId="3C2E6B6E" w:rsidR="00065F7D" w:rsidRPr="0019622B" w:rsidRDefault="004421F3" w:rsidP="00341F87">
      <w:pPr>
        <w:ind w:firstLine="720"/>
        <w:rPr>
          <w:rFonts w:ascii="Times New Roman" w:hAnsi="Times New Roman" w:cs="Times New Roman"/>
        </w:rPr>
      </w:pPr>
      <w:r w:rsidRPr="005E59B7">
        <w:rPr>
          <w:rFonts w:ascii="Times New Roman" w:hAnsi="Times New Roman" w:cs="Times New Roman"/>
        </w:rPr>
        <w:t>The remainder of t</w:t>
      </w:r>
      <w:r w:rsidR="00065F7D" w:rsidRPr="005E59B7">
        <w:rPr>
          <w:rFonts w:ascii="Times New Roman" w:hAnsi="Times New Roman" w:cs="Times New Roman"/>
        </w:rPr>
        <w:t xml:space="preserve">his </w:t>
      </w:r>
      <w:r w:rsidRPr="005E59B7">
        <w:rPr>
          <w:rFonts w:ascii="Times New Roman" w:hAnsi="Times New Roman" w:cs="Times New Roman"/>
        </w:rPr>
        <w:t>paper</w:t>
      </w:r>
      <w:r w:rsidR="00065F7D" w:rsidRPr="005E59B7">
        <w:rPr>
          <w:rFonts w:ascii="Times New Roman" w:hAnsi="Times New Roman" w:cs="Times New Roman"/>
        </w:rPr>
        <w:t xml:space="preserve"> is organized as follows. We first </w:t>
      </w:r>
      <w:r w:rsidR="005836C2" w:rsidRPr="005E59B7">
        <w:rPr>
          <w:rFonts w:ascii="Times New Roman" w:hAnsi="Times New Roman" w:cs="Times New Roman"/>
        </w:rPr>
        <w:t xml:space="preserve">explain </w:t>
      </w:r>
      <w:r w:rsidR="00401E76" w:rsidRPr="005E59B7">
        <w:rPr>
          <w:rFonts w:ascii="Times New Roman" w:hAnsi="Times New Roman" w:cs="Times New Roman"/>
        </w:rPr>
        <w:t>the</w:t>
      </w:r>
      <w:r w:rsidR="005836C2" w:rsidRPr="005E59B7">
        <w:rPr>
          <w:rFonts w:ascii="Times New Roman" w:hAnsi="Times New Roman" w:cs="Times New Roman"/>
        </w:rPr>
        <w:t xml:space="preserve"> theoretical mechanism which is derived from the flood purchase insurance behavior. We then </w:t>
      </w:r>
      <w:ins w:id="55" w:author="Ning Lin" w:date="2018-10-10T11:29:00Z">
        <w:r w:rsidR="005E59B7">
          <w:rPr>
            <w:rFonts w:ascii="Times New Roman" w:hAnsi="Times New Roman" w:cs="Times New Roman"/>
          </w:rPr>
          <w:t xml:space="preserve">introduce the survey database and </w:t>
        </w:r>
      </w:ins>
      <w:r w:rsidR="005836C2" w:rsidRPr="005E59B7">
        <w:rPr>
          <w:rFonts w:ascii="Times New Roman" w:hAnsi="Times New Roman" w:cs="Times New Roman"/>
        </w:rPr>
        <w:t>explain how we utilize</w:t>
      </w:r>
      <w:r w:rsidR="00065F7D" w:rsidRPr="005E59B7">
        <w:rPr>
          <w:rFonts w:ascii="Times New Roman" w:hAnsi="Times New Roman" w:cs="Times New Roman"/>
        </w:rPr>
        <w:t xml:space="preserve"> </w:t>
      </w:r>
      <w:del w:id="56" w:author="Ning Lin" w:date="2018-10-10T11:29:00Z">
        <w:r w:rsidR="00065F7D" w:rsidRPr="005E59B7" w:rsidDel="005E59B7">
          <w:rPr>
            <w:rFonts w:ascii="Times New Roman" w:hAnsi="Times New Roman" w:cs="Times New Roman"/>
          </w:rPr>
          <w:delText>Bayesian Network</w:delText>
        </w:r>
      </w:del>
      <w:ins w:id="57" w:author="Ning Lin" w:date="2018-10-10T11:29:00Z">
        <w:r w:rsidR="005E59B7">
          <w:rPr>
            <w:rFonts w:ascii="Times New Roman" w:hAnsi="Times New Roman" w:cs="Times New Roman"/>
          </w:rPr>
          <w:t>BN</w:t>
        </w:r>
      </w:ins>
      <w:r w:rsidR="00065F7D" w:rsidRPr="005E59B7">
        <w:rPr>
          <w:rFonts w:ascii="Times New Roman" w:hAnsi="Times New Roman" w:cs="Times New Roman"/>
        </w:rPr>
        <w:t xml:space="preserve"> </w:t>
      </w:r>
      <w:r w:rsidR="005836C2" w:rsidRPr="005E59B7">
        <w:rPr>
          <w:rFonts w:ascii="Times New Roman" w:hAnsi="Times New Roman" w:cs="Times New Roman"/>
        </w:rPr>
        <w:t xml:space="preserve">to model the hypothetical causal relationships among </w:t>
      </w:r>
      <w:del w:id="58" w:author="Ning Lin" w:date="2018-10-10T11:29:00Z">
        <w:r w:rsidR="005836C2" w:rsidRPr="005E59B7" w:rsidDel="005E59B7">
          <w:rPr>
            <w:rFonts w:ascii="Times New Roman" w:hAnsi="Times New Roman" w:cs="Times New Roman"/>
          </w:rPr>
          <w:delText xml:space="preserve">the </w:delText>
        </w:r>
      </w:del>
      <w:r w:rsidR="005836C2" w:rsidRPr="005E59B7">
        <w:rPr>
          <w:rFonts w:ascii="Times New Roman" w:hAnsi="Times New Roman" w:cs="Times New Roman"/>
        </w:rPr>
        <w:t>selected variables.</w:t>
      </w:r>
      <w:r w:rsidR="00065F7D" w:rsidRPr="005E59B7">
        <w:rPr>
          <w:rFonts w:ascii="Times New Roman" w:hAnsi="Times New Roman" w:cs="Times New Roman"/>
        </w:rPr>
        <w:t xml:space="preserve"> </w:t>
      </w:r>
      <w:r w:rsidR="009A00C9" w:rsidRPr="005E59B7">
        <w:rPr>
          <w:rFonts w:ascii="Times New Roman" w:hAnsi="Times New Roman" w:cs="Times New Roman"/>
        </w:rPr>
        <w:t>In the following section, we present results and discu</w:t>
      </w:r>
      <w:r w:rsidR="009F5C96" w:rsidRPr="005E59B7">
        <w:rPr>
          <w:rFonts w:ascii="Times New Roman" w:hAnsi="Times New Roman" w:cs="Times New Roman"/>
        </w:rPr>
        <w:t xml:space="preserve">ssion. We end with a conclusion, limitation of the present study, and </w:t>
      </w:r>
      <w:r w:rsidR="009A00C9" w:rsidRPr="005E59B7">
        <w:rPr>
          <w:rFonts w:ascii="Times New Roman" w:hAnsi="Times New Roman" w:cs="Times New Roman"/>
        </w:rPr>
        <w:t>recommendations for future studies.</w:t>
      </w:r>
    </w:p>
    <w:p w14:paraId="6F04A475" w14:textId="634ED4E9" w:rsidR="0059171E" w:rsidRPr="0019622B" w:rsidRDefault="00CD32B8" w:rsidP="0059171E">
      <w:pPr>
        <w:rPr>
          <w:rFonts w:ascii="Times New Roman" w:hAnsi="Times New Roman" w:cs="Times New Roman"/>
        </w:rPr>
      </w:pPr>
      <w:r w:rsidRPr="0019622B">
        <w:rPr>
          <w:rFonts w:ascii="Times New Roman" w:hAnsi="Times New Roman" w:cs="Times New Roman"/>
        </w:rPr>
        <w:t xml:space="preserve">Theoretical Flood </w:t>
      </w:r>
      <w:r w:rsidR="007F07A6" w:rsidRPr="0019622B">
        <w:rPr>
          <w:rFonts w:ascii="Times New Roman" w:hAnsi="Times New Roman" w:cs="Times New Roman"/>
        </w:rPr>
        <w:t>Mitigation</w:t>
      </w:r>
      <w:r w:rsidRPr="0019622B">
        <w:rPr>
          <w:rFonts w:ascii="Times New Roman" w:hAnsi="Times New Roman" w:cs="Times New Roman"/>
        </w:rPr>
        <w:t xml:space="preserve"> Mechanism: Revealed from Flood Purchase Insurance Behavior</w:t>
      </w:r>
    </w:p>
    <w:p w14:paraId="2026094D" w14:textId="0C0B9778" w:rsidR="00B04852" w:rsidRPr="0019622B" w:rsidRDefault="005B332F" w:rsidP="005B332F">
      <w:pPr>
        <w:ind w:firstLine="720"/>
        <w:rPr>
          <w:rFonts w:ascii="Times New Roman" w:hAnsi="Times New Roman" w:cs="Times New Roman"/>
        </w:rPr>
      </w:pPr>
      <w:r w:rsidRPr="0019622B">
        <w:rPr>
          <w:rFonts w:ascii="Times New Roman" w:hAnsi="Times New Roman" w:cs="Times New Roman"/>
        </w:rPr>
        <w:t xml:space="preserve">We are </w:t>
      </w:r>
      <w:del w:id="59" w:author="Ning Lin" w:date="2018-10-10T11:43:00Z">
        <w:r w:rsidRPr="0019622B" w:rsidDel="005B0100">
          <w:rPr>
            <w:rFonts w:ascii="Times New Roman" w:hAnsi="Times New Roman" w:cs="Times New Roman"/>
          </w:rPr>
          <w:delText xml:space="preserve">mainly </w:delText>
        </w:r>
      </w:del>
      <w:ins w:id="60" w:author="Ning Lin" w:date="2018-10-10T11:43:00Z">
        <w:r w:rsidR="005B0100">
          <w:rPr>
            <w:rFonts w:ascii="Times New Roman" w:hAnsi="Times New Roman" w:cs="Times New Roman"/>
          </w:rPr>
          <w:t>particularly</w:t>
        </w:r>
        <w:r w:rsidR="005B0100" w:rsidRPr="0019622B">
          <w:rPr>
            <w:rFonts w:ascii="Times New Roman" w:hAnsi="Times New Roman" w:cs="Times New Roman"/>
          </w:rPr>
          <w:t xml:space="preserve"> </w:t>
        </w:r>
      </w:ins>
      <w:r w:rsidRPr="0019622B">
        <w:rPr>
          <w:rFonts w:ascii="Times New Roman" w:hAnsi="Times New Roman" w:cs="Times New Roman"/>
        </w:rPr>
        <w:t>interested in</w:t>
      </w:r>
      <w:r w:rsidR="00FE0F95" w:rsidRPr="0019622B">
        <w:rPr>
          <w:rFonts w:ascii="Times New Roman" w:hAnsi="Times New Roman" w:cs="Times New Roman"/>
        </w:rPr>
        <w:t xml:space="preserve"> how</w:t>
      </w:r>
      <w:r w:rsidRPr="0019622B">
        <w:rPr>
          <w:rFonts w:ascii="Times New Roman" w:hAnsi="Times New Roman" w:cs="Times New Roman"/>
        </w:rPr>
        <w:t xml:space="preserve"> </w:t>
      </w:r>
      <w:r w:rsidRPr="0019622B">
        <w:rPr>
          <w:rFonts w:ascii="Times New Roman" w:hAnsi="Times New Roman" w:cs="Times New Roman"/>
          <w:i/>
        </w:rPr>
        <w:t>flood insurance purchase behaviors</w:t>
      </w:r>
      <w:r w:rsidRPr="0019622B">
        <w:rPr>
          <w:rFonts w:ascii="Times New Roman" w:hAnsi="Times New Roman" w:cs="Times New Roman"/>
        </w:rPr>
        <w:t xml:space="preserve"> </w:t>
      </w:r>
      <w:r w:rsidR="005836C2" w:rsidRPr="0019622B">
        <w:rPr>
          <w:rFonts w:ascii="Times New Roman" w:hAnsi="Times New Roman" w:cs="Times New Roman"/>
        </w:rPr>
        <w:t>can predict</w:t>
      </w:r>
      <w:r w:rsidRPr="0019622B">
        <w:rPr>
          <w:rFonts w:ascii="Times New Roman" w:hAnsi="Times New Roman" w:cs="Times New Roman"/>
        </w:rPr>
        <w:t xml:space="preserve"> individuals’ </w:t>
      </w:r>
      <w:r w:rsidR="00306E30" w:rsidRPr="0019622B">
        <w:rPr>
          <w:rFonts w:ascii="Times New Roman" w:hAnsi="Times New Roman" w:cs="Times New Roman"/>
        </w:rPr>
        <w:t xml:space="preserve">overall </w:t>
      </w:r>
      <w:r w:rsidRPr="0019622B">
        <w:rPr>
          <w:rFonts w:ascii="Times New Roman" w:hAnsi="Times New Roman" w:cs="Times New Roman"/>
          <w:i/>
        </w:rPr>
        <w:t xml:space="preserve">support for flood </w:t>
      </w:r>
      <w:r w:rsidR="00401E76" w:rsidRPr="0019622B">
        <w:rPr>
          <w:rFonts w:ascii="Times New Roman" w:hAnsi="Times New Roman" w:cs="Times New Roman"/>
          <w:i/>
        </w:rPr>
        <w:t>mitigation</w:t>
      </w:r>
      <w:r w:rsidRPr="0019622B">
        <w:rPr>
          <w:rFonts w:ascii="Times New Roman" w:hAnsi="Times New Roman" w:cs="Times New Roman"/>
          <w:i/>
        </w:rPr>
        <w:t xml:space="preserve"> measures</w:t>
      </w:r>
      <w:r w:rsidRPr="0019622B">
        <w:rPr>
          <w:rFonts w:ascii="Times New Roman" w:hAnsi="Times New Roman" w:cs="Times New Roman"/>
        </w:rPr>
        <w:t xml:space="preserve">. </w:t>
      </w:r>
      <w:r w:rsidR="00B04852" w:rsidRPr="0019622B">
        <w:rPr>
          <w:rFonts w:ascii="Times New Roman" w:hAnsi="Times New Roman" w:cs="Times New Roman"/>
        </w:rPr>
        <w:t xml:space="preserve">It is important to explain the different categories of flood insurance </w:t>
      </w:r>
      <w:r w:rsidR="00FE0F95" w:rsidRPr="0019622B">
        <w:rPr>
          <w:rFonts w:ascii="Times New Roman" w:hAnsi="Times New Roman" w:cs="Times New Roman"/>
        </w:rPr>
        <w:t xml:space="preserve">purchase </w:t>
      </w:r>
      <w:r w:rsidR="00B04852" w:rsidRPr="0019622B">
        <w:rPr>
          <w:rFonts w:ascii="Times New Roman" w:hAnsi="Times New Roman" w:cs="Times New Roman"/>
        </w:rPr>
        <w:t xml:space="preserve">behavior. </w:t>
      </w:r>
      <w:r w:rsidR="00306E30" w:rsidRPr="0019622B">
        <w:rPr>
          <w:rFonts w:ascii="Times New Roman" w:hAnsi="Times New Roman" w:cs="Times New Roman"/>
        </w:rPr>
        <w:t xml:space="preserve">The first category refers to not buying flood insurance. For those with insurance, they </w:t>
      </w:r>
      <w:r w:rsidR="00B04852" w:rsidRPr="0019622B">
        <w:rPr>
          <w:rFonts w:ascii="Times New Roman" w:hAnsi="Times New Roman" w:cs="Times New Roman"/>
        </w:rPr>
        <w:t>purchase for different causes. Homeowners who reside in the Special Flood Hazard Area (SFHA)</w:t>
      </w:r>
      <w:ins w:id="61" w:author="Ning Lin" w:date="2018-10-04T10:59:00Z">
        <w:r w:rsidR="00FE7631">
          <w:rPr>
            <w:rFonts w:ascii="Times New Roman" w:hAnsi="Times New Roman" w:cs="Times New Roman"/>
          </w:rPr>
          <w:t xml:space="preserve"> indicated by FEMA’s flood map</w:t>
        </w:r>
      </w:ins>
      <w:r w:rsidR="00B04852" w:rsidRPr="0019622B">
        <w:rPr>
          <w:rFonts w:ascii="Times New Roman" w:hAnsi="Times New Roman" w:cs="Times New Roman"/>
        </w:rPr>
        <w:t xml:space="preserve"> are required to buy flood insurance if receiving mortgages from a federally backed or regulated lender. The decision to purchase flood insurance under this condition is mandatory. There are some residents who purchase flood insurance to feel safer. The decision to buy </w:t>
      </w:r>
      <w:r w:rsidR="00B04852" w:rsidRPr="0019622B">
        <w:rPr>
          <w:rFonts w:ascii="Times New Roman" w:hAnsi="Times New Roman" w:cs="Times New Roman"/>
        </w:rPr>
        <w:lastRenderedPageBreak/>
        <w:t xml:space="preserve">flood insurance when it is not required is fully voluntary. The last group </w:t>
      </w:r>
      <w:del w:id="62" w:author="Ning Lin" w:date="2018-10-04T11:00:00Z">
        <w:r w:rsidR="00B04852" w:rsidRPr="0019622B" w:rsidDel="0043791B">
          <w:rPr>
            <w:rFonts w:ascii="Times New Roman" w:hAnsi="Times New Roman" w:cs="Times New Roman"/>
          </w:rPr>
          <w:delText xml:space="preserve">among all flood insurance buyers </w:delText>
        </w:r>
      </w:del>
      <w:r w:rsidR="00B04852" w:rsidRPr="0019622B">
        <w:rPr>
          <w:rFonts w:ascii="Times New Roman" w:hAnsi="Times New Roman" w:cs="Times New Roman"/>
        </w:rPr>
        <w:t>include those who buy because it is required and doing so makes them feel safer. The flood insurance purchase behavior under this circumstance is partially mandatory and partially voluntary.</w:t>
      </w:r>
      <w:r w:rsidR="00813572" w:rsidRPr="0019622B">
        <w:rPr>
          <w:rFonts w:ascii="Times New Roman" w:hAnsi="Times New Roman" w:cs="Times New Roman"/>
        </w:rPr>
        <w:t xml:space="preserve"> </w:t>
      </w:r>
      <w:r w:rsidR="001D6284" w:rsidRPr="0019622B">
        <w:rPr>
          <w:rFonts w:ascii="Times New Roman" w:hAnsi="Times New Roman" w:cs="Times New Roman"/>
        </w:rPr>
        <w:t>Upon close</w:t>
      </w:r>
      <w:r w:rsidR="00882E9D" w:rsidRPr="0019622B">
        <w:rPr>
          <w:rFonts w:ascii="Times New Roman" w:hAnsi="Times New Roman" w:cs="Times New Roman"/>
        </w:rPr>
        <w:t>r</w:t>
      </w:r>
      <w:r w:rsidR="001D6284" w:rsidRPr="0019622B">
        <w:rPr>
          <w:rFonts w:ascii="Times New Roman" w:hAnsi="Times New Roman" w:cs="Times New Roman"/>
        </w:rPr>
        <w:t xml:space="preserve"> inspection, the four categories of flood insurance pur</w:t>
      </w:r>
      <w:r w:rsidR="00811029" w:rsidRPr="0019622B">
        <w:rPr>
          <w:rFonts w:ascii="Times New Roman" w:hAnsi="Times New Roman" w:cs="Times New Roman"/>
        </w:rPr>
        <w:t xml:space="preserve">chase behavior are the manifestation of </w:t>
      </w:r>
      <w:r w:rsidR="00882E9D" w:rsidRPr="0019622B">
        <w:rPr>
          <w:rFonts w:ascii="Times New Roman" w:hAnsi="Times New Roman" w:cs="Times New Roman"/>
        </w:rPr>
        <w:t>a</w:t>
      </w:r>
      <w:r w:rsidR="001D6284" w:rsidRPr="0019622B">
        <w:rPr>
          <w:rFonts w:ascii="Times New Roman" w:hAnsi="Times New Roman" w:cs="Times New Roman"/>
        </w:rPr>
        <w:t xml:space="preserve"> </w:t>
      </w:r>
      <w:r w:rsidR="00306E30" w:rsidRPr="0019622B">
        <w:rPr>
          <w:rFonts w:ascii="Times New Roman" w:hAnsi="Times New Roman" w:cs="Times New Roman"/>
        </w:rPr>
        <w:t>latent</w:t>
      </w:r>
      <w:r w:rsidR="0070367A" w:rsidRPr="0019622B">
        <w:rPr>
          <w:rFonts w:ascii="Times New Roman" w:hAnsi="Times New Roman" w:cs="Times New Roman"/>
        </w:rPr>
        <w:t xml:space="preserve"> </w:t>
      </w:r>
      <w:r w:rsidR="00882E9D" w:rsidRPr="0019622B">
        <w:rPr>
          <w:rFonts w:ascii="Times New Roman" w:hAnsi="Times New Roman" w:cs="Times New Roman"/>
        </w:rPr>
        <w:t>decision mechanism composed of two dimensions</w:t>
      </w:r>
      <w:r w:rsidR="001D6284" w:rsidRPr="0019622B">
        <w:rPr>
          <w:rFonts w:ascii="Times New Roman" w:hAnsi="Times New Roman" w:cs="Times New Roman"/>
        </w:rPr>
        <w:t xml:space="preserve">. </w:t>
      </w:r>
    </w:p>
    <w:p w14:paraId="6E3F9EEB" w14:textId="73C99A85" w:rsidR="00811029" w:rsidRPr="0019622B" w:rsidRDefault="001D6284" w:rsidP="005B332F">
      <w:pPr>
        <w:ind w:firstLine="720"/>
        <w:rPr>
          <w:rFonts w:ascii="Times New Roman" w:hAnsi="Times New Roman" w:cs="Times New Roman"/>
        </w:rPr>
      </w:pPr>
      <w:r w:rsidRPr="0019622B">
        <w:rPr>
          <w:rFonts w:ascii="Times New Roman" w:hAnsi="Times New Roman" w:cs="Times New Roman"/>
        </w:rPr>
        <w:t>As Figure 1 presents, these two dimensions are</w:t>
      </w:r>
      <w:r w:rsidR="004F5247" w:rsidRPr="0019622B">
        <w:rPr>
          <w:rFonts w:ascii="Times New Roman" w:hAnsi="Times New Roman" w:cs="Times New Roman"/>
        </w:rPr>
        <w:t xml:space="preserve"> </w:t>
      </w:r>
      <w:ins w:id="63" w:author="Ning Lin" w:date="2018-10-10T11:46:00Z">
        <w:r w:rsidR="005B0100">
          <w:rPr>
            <w:rFonts w:ascii="Times New Roman" w:hAnsi="Times New Roman" w:cs="Times New Roman"/>
          </w:rPr>
          <w:t xml:space="preserve">objective </w:t>
        </w:r>
      </w:ins>
      <w:r w:rsidR="004F5247" w:rsidRPr="0019622B">
        <w:rPr>
          <w:rFonts w:ascii="Times New Roman" w:hAnsi="Times New Roman" w:cs="Times New Roman"/>
        </w:rPr>
        <w:t>informed</w:t>
      </w:r>
      <w:r w:rsidR="00811029" w:rsidRPr="0019622B">
        <w:rPr>
          <w:rFonts w:ascii="Times New Roman" w:hAnsi="Times New Roman" w:cs="Times New Roman"/>
        </w:rPr>
        <w:t xml:space="preserve"> </w:t>
      </w:r>
      <w:del w:id="64" w:author="Ning Lin" w:date="2018-10-10T11:45:00Z">
        <w:r w:rsidR="00811029" w:rsidRPr="0019622B" w:rsidDel="005B0100">
          <w:rPr>
            <w:rFonts w:ascii="Times New Roman" w:hAnsi="Times New Roman" w:cs="Times New Roman"/>
          </w:rPr>
          <w:delText>objective</w:delText>
        </w:r>
        <w:r w:rsidRPr="0019622B" w:rsidDel="005B0100">
          <w:rPr>
            <w:rFonts w:ascii="Times New Roman" w:hAnsi="Times New Roman" w:cs="Times New Roman"/>
          </w:rPr>
          <w:delText xml:space="preserve"> </w:delText>
        </w:r>
      </w:del>
      <w:r w:rsidRPr="0019622B">
        <w:rPr>
          <w:rFonts w:ascii="Times New Roman" w:hAnsi="Times New Roman" w:cs="Times New Roman"/>
        </w:rPr>
        <w:t>risk and</w:t>
      </w:r>
      <w:r w:rsidR="00811029" w:rsidRPr="0019622B">
        <w:rPr>
          <w:rFonts w:ascii="Times New Roman" w:hAnsi="Times New Roman" w:cs="Times New Roman"/>
        </w:rPr>
        <w:t xml:space="preserve"> subjective</w:t>
      </w:r>
      <w:r w:rsidR="00306E30" w:rsidRPr="0019622B">
        <w:rPr>
          <w:rFonts w:ascii="Times New Roman" w:hAnsi="Times New Roman" w:cs="Times New Roman"/>
        </w:rPr>
        <w:t xml:space="preserve"> sense</w:t>
      </w:r>
      <w:r w:rsidR="00811029" w:rsidRPr="0019622B">
        <w:rPr>
          <w:rFonts w:ascii="Times New Roman" w:hAnsi="Times New Roman" w:cs="Times New Roman"/>
        </w:rPr>
        <w:t xml:space="preserve"> of</w:t>
      </w:r>
      <w:r w:rsidRPr="0019622B">
        <w:rPr>
          <w:rFonts w:ascii="Times New Roman" w:hAnsi="Times New Roman" w:cs="Times New Roman"/>
        </w:rPr>
        <w:t xml:space="preserve"> </w:t>
      </w:r>
      <w:r w:rsidR="009B72D7" w:rsidRPr="0019622B">
        <w:rPr>
          <w:rFonts w:ascii="Times New Roman" w:hAnsi="Times New Roman" w:cs="Times New Roman"/>
        </w:rPr>
        <w:t>in</w:t>
      </w:r>
      <w:r w:rsidRPr="0019622B">
        <w:rPr>
          <w:rFonts w:ascii="Times New Roman" w:hAnsi="Times New Roman" w:cs="Times New Roman"/>
        </w:rPr>
        <w:t xml:space="preserve">security. </w:t>
      </w:r>
      <w:commentRangeStart w:id="65"/>
      <w:r w:rsidR="004F5247" w:rsidRPr="0019622B">
        <w:rPr>
          <w:rFonts w:ascii="Times New Roman" w:hAnsi="Times New Roman" w:cs="Times New Roman"/>
        </w:rPr>
        <w:t>Notably, t</w:t>
      </w:r>
      <w:r w:rsidRPr="0019622B">
        <w:rPr>
          <w:rFonts w:ascii="Times New Roman" w:hAnsi="Times New Roman" w:cs="Times New Roman"/>
        </w:rPr>
        <w:t xml:space="preserve">he </w:t>
      </w:r>
      <w:r w:rsidR="004F5247" w:rsidRPr="0019622B">
        <w:rPr>
          <w:rFonts w:ascii="Times New Roman" w:hAnsi="Times New Roman" w:cs="Times New Roman"/>
        </w:rPr>
        <w:t xml:space="preserve">informed </w:t>
      </w:r>
      <w:r w:rsidRPr="0019622B">
        <w:rPr>
          <w:rFonts w:ascii="Times New Roman" w:hAnsi="Times New Roman" w:cs="Times New Roman"/>
        </w:rPr>
        <w:t>objective flood risk is</w:t>
      </w:r>
      <w:r w:rsidR="004F5247" w:rsidRPr="0019622B">
        <w:rPr>
          <w:rFonts w:ascii="Times New Roman" w:hAnsi="Times New Roman" w:cs="Times New Roman"/>
        </w:rPr>
        <w:t xml:space="preserve"> </w:t>
      </w:r>
      <w:r w:rsidR="00A47170" w:rsidRPr="0019622B">
        <w:rPr>
          <w:rFonts w:ascii="Times New Roman" w:hAnsi="Times New Roman" w:cs="Times New Roman"/>
        </w:rPr>
        <w:t>not</w:t>
      </w:r>
      <w:r w:rsidR="004F5247" w:rsidRPr="0019622B">
        <w:rPr>
          <w:rFonts w:ascii="Times New Roman" w:hAnsi="Times New Roman" w:cs="Times New Roman"/>
        </w:rPr>
        <w:t xml:space="preserve"> objective flood risk per se in the following two regards: 1). The informed objective flood risk is manifested in flood maps created by</w:t>
      </w:r>
      <w:r w:rsidR="00A47170" w:rsidRPr="0019622B">
        <w:rPr>
          <w:rFonts w:ascii="Times New Roman" w:hAnsi="Times New Roman" w:cs="Times New Roman"/>
        </w:rPr>
        <w:t xml:space="preserve"> FEMA. Numerous studies have shown the flaws and inaccuracies of the maps (</w:t>
      </w:r>
      <w:proofErr w:type="spellStart"/>
      <w:r w:rsidR="00A47170" w:rsidRPr="0019622B">
        <w:rPr>
          <w:rFonts w:ascii="Times New Roman" w:hAnsi="Times New Roman" w:cs="Times New Roman"/>
        </w:rPr>
        <w:t>Czajkowski</w:t>
      </w:r>
      <w:proofErr w:type="spellEnd"/>
      <w:r w:rsidR="00A47170" w:rsidRPr="0019622B">
        <w:rPr>
          <w:rFonts w:ascii="Times New Roman" w:hAnsi="Times New Roman" w:cs="Times New Roman"/>
        </w:rPr>
        <w:t xml:space="preserve"> et al., 2013; Shan et al., 2009; Xian et al., 2015);</w:t>
      </w:r>
      <w:r w:rsidR="004F5247" w:rsidRPr="0019622B">
        <w:rPr>
          <w:rFonts w:ascii="Times New Roman" w:hAnsi="Times New Roman" w:cs="Times New Roman"/>
        </w:rPr>
        <w:t xml:space="preserve"> 2). Through legal requirement – those who reside within </w:t>
      </w:r>
      <w:r w:rsidR="00A47170" w:rsidRPr="0019622B">
        <w:rPr>
          <w:rFonts w:ascii="Times New Roman" w:hAnsi="Times New Roman" w:cs="Times New Roman"/>
        </w:rPr>
        <w:t>the SFHA are required to buy flood insurance to qualify for federally regulated or federally-</w:t>
      </w:r>
      <w:proofErr w:type="spellStart"/>
      <w:r w:rsidR="00A47170" w:rsidRPr="0019622B">
        <w:rPr>
          <w:rFonts w:ascii="Times New Roman" w:hAnsi="Times New Roman" w:cs="Times New Roman"/>
        </w:rPr>
        <w:t>guranteed</w:t>
      </w:r>
      <w:proofErr w:type="spellEnd"/>
      <w:r w:rsidR="00A47170" w:rsidRPr="0019622B">
        <w:rPr>
          <w:rFonts w:ascii="Times New Roman" w:hAnsi="Times New Roman" w:cs="Times New Roman"/>
        </w:rPr>
        <w:t xml:space="preserve"> loans</w:t>
      </w:r>
      <w:r w:rsidR="004F5247" w:rsidRPr="0019622B">
        <w:rPr>
          <w:rFonts w:ascii="Times New Roman" w:hAnsi="Times New Roman" w:cs="Times New Roman"/>
        </w:rPr>
        <w:t>, th</w:t>
      </w:r>
      <w:r w:rsidR="008D2632" w:rsidRPr="0019622B">
        <w:rPr>
          <w:rFonts w:ascii="Times New Roman" w:hAnsi="Times New Roman" w:cs="Times New Roman"/>
        </w:rPr>
        <w:t>e</w:t>
      </w:r>
      <w:r w:rsidR="004F5247" w:rsidRPr="0019622B">
        <w:rPr>
          <w:rFonts w:ascii="Times New Roman" w:hAnsi="Times New Roman" w:cs="Times New Roman"/>
        </w:rPr>
        <w:t xml:space="preserve"> flood risk is conveyed to those who are at high risk of flooding estimated by FEMA. </w:t>
      </w:r>
      <w:r w:rsidRPr="0019622B">
        <w:rPr>
          <w:rFonts w:ascii="Times New Roman" w:hAnsi="Times New Roman" w:cs="Times New Roman"/>
        </w:rPr>
        <w:t xml:space="preserve"> </w:t>
      </w:r>
      <w:commentRangeEnd w:id="65"/>
      <w:r w:rsidR="005B0100">
        <w:rPr>
          <w:rStyle w:val="CommentReference"/>
        </w:rPr>
        <w:commentReference w:id="65"/>
      </w:r>
      <w:r w:rsidR="00A47170" w:rsidRPr="0019622B">
        <w:rPr>
          <w:rFonts w:ascii="Times New Roman" w:hAnsi="Times New Roman" w:cs="Times New Roman"/>
        </w:rPr>
        <w:t xml:space="preserve">The informed </w:t>
      </w:r>
      <w:del w:id="66" w:author="Ning Lin" w:date="2018-10-10T11:50:00Z">
        <w:r w:rsidR="00A47170" w:rsidRPr="0019622B" w:rsidDel="005B0100">
          <w:rPr>
            <w:rFonts w:ascii="Times New Roman" w:hAnsi="Times New Roman" w:cs="Times New Roman"/>
          </w:rPr>
          <w:delText xml:space="preserve">objective </w:delText>
        </w:r>
      </w:del>
      <w:r w:rsidR="00A47170" w:rsidRPr="0019622B">
        <w:rPr>
          <w:rFonts w:ascii="Times New Roman" w:hAnsi="Times New Roman" w:cs="Times New Roman"/>
        </w:rPr>
        <w:t xml:space="preserve">flood risk is </w:t>
      </w:r>
      <w:r w:rsidRPr="0019622B">
        <w:rPr>
          <w:rFonts w:ascii="Times New Roman" w:hAnsi="Times New Roman" w:cs="Times New Roman"/>
        </w:rPr>
        <w:t xml:space="preserve">high for individuals who buy flood insurance mandatorily since they reside inside FEMA designated flood zones, whereas the </w:t>
      </w:r>
      <w:r w:rsidR="008D2632" w:rsidRPr="0019622B">
        <w:rPr>
          <w:rFonts w:ascii="Times New Roman" w:hAnsi="Times New Roman" w:cs="Times New Roman"/>
        </w:rPr>
        <w:t xml:space="preserve">informed </w:t>
      </w:r>
      <w:r w:rsidRPr="0019622B">
        <w:rPr>
          <w:rFonts w:ascii="Times New Roman" w:hAnsi="Times New Roman" w:cs="Times New Roman"/>
        </w:rPr>
        <w:t xml:space="preserve">risk for the other two groups is </w:t>
      </w:r>
      <w:proofErr w:type="gramStart"/>
      <w:r w:rsidR="0070367A" w:rsidRPr="0019622B">
        <w:rPr>
          <w:rFonts w:ascii="Times New Roman" w:hAnsi="Times New Roman" w:cs="Times New Roman"/>
        </w:rPr>
        <w:t xml:space="preserve">relatively </w:t>
      </w:r>
      <w:r w:rsidR="008D2632" w:rsidRPr="0019622B">
        <w:rPr>
          <w:rFonts w:ascii="Times New Roman" w:hAnsi="Times New Roman" w:cs="Times New Roman"/>
        </w:rPr>
        <w:t>low</w:t>
      </w:r>
      <w:proofErr w:type="gramEnd"/>
      <w:r w:rsidR="008D2632" w:rsidRPr="0019622B">
        <w:rPr>
          <w:rFonts w:ascii="Times New Roman" w:hAnsi="Times New Roman" w:cs="Times New Roman"/>
        </w:rPr>
        <w:t xml:space="preserve"> as indicated by the lack of compulsory policy to purchase flood insurance.</w:t>
      </w:r>
      <w:r w:rsidRPr="0019622B">
        <w:rPr>
          <w:rFonts w:ascii="Times New Roman" w:hAnsi="Times New Roman" w:cs="Times New Roman"/>
        </w:rPr>
        <w:t xml:space="preserve"> </w:t>
      </w:r>
      <w:r w:rsidR="0070367A" w:rsidRPr="0019622B">
        <w:rPr>
          <w:rFonts w:ascii="Times New Roman" w:hAnsi="Times New Roman" w:cs="Times New Roman"/>
        </w:rPr>
        <w:t xml:space="preserve">In addition to risk, </w:t>
      </w:r>
      <w:r w:rsidR="00811029" w:rsidRPr="0019622B">
        <w:rPr>
          <w:rFonts w:ascii="Times New Roman" w:hAnsi="Times New Roman" w:cs="Times New Roman"/>
        </w:rPr>
        <w:t xml:space="preserve">the </w:t>
      </w:r>
      <w:r w:rsidR="00067871" w:rsidRPr="0019622B">
        <w:rPr>
          <w:rFonts w:ascii="Times New Roman" w:hAnsi="Times New Roman" w:cs="Times New Roman"/>
        </w:rPr>
        <w:t xml:space="preserve">sense of </w:t>
      </w:r>
      <w:r w:rsidR="009B72D7" w:rsidRPr="0019622B">
        <w:rPr>
          <w:rFonts w:ascii="Times New Roman" w:hAnsi="Times New Roman" w:cs="Times New Roman"/>
        </w:rPr>
        <w:t>in</w:t>
      </w:r>
      <w:r w:rsidR="0070367A" w:rsidRPr="0019622B">
        <w:rPr>
          <w:rFonts w:ascii="Times New Roman" w:hAnsi="Times New Roman" w:cs="Times New Roman"/>
        </w:rPr>
        <w:t xml:space="preserve">security </w:t>
      </w:r>
      <w:r w:rsidR="00141A21" w:rsidRPr="0019622B">
        <w:rPr>
          <w:rStyle w:val="FootnoteReference"/>
          <w:rFonts w:ascii="Times New Roman" w:hAnsi="Times New Roman" w:cs="Times New Roman"/>
        </w:rPr>
        <w:footnoteReference w:id="1"/>
      </w:r>
      <w:r w:rsidR="0070367A" w:rsidRPr="0019622B">
        <w:rPr>
          <w:rFonts w:ascii="Times New Roman" w:hAnsi="Times New Roman" w:cs="Times New Roman"/>
        </w:rPr>
        <w:t>is another dimension that determines</w:t>
      </w:r>
      <w:r w:rsidR="00811029" w:rsidRPr="0019622B">
        <w:rPr>
          <w:rFonts w:ascii="Times New Roman" w:hAnsi="Times New Roman" w:cs="Times New Roman"/>
        </w:rPr>
        <w:t xml:space="preserve"> both fully and partially</w:t>
      </w:r>
      <w:r w:rsidR="0070367A" w:rsidRPr="0019622B">
        <w:rPr>
          <w:rFonts w:ascii="Times New Roman" w:hAnsi="Times New Roman" w:cs="Times New Roman"/>
        </w:rPr>
        <w:t xml:space="preserve"> </w:t>
      </w:r>
      <w:r w:rsidR="00067871" w:rsidRPr="0019622B">
        <w:rPr>
          <w:rFonts w:ascii="Times New Roman" w:hAnsi="Times New Roman" w:cs="Times New Roman"/>
        </w:rPr>
        <w:t>voluntary flood insurance purchase behaviors</w:t>
      </w:r>
      <w:r w:rsidR="0070367A" w:rsidRPr="0019622B">
        <w:rPr>
          <w:rFonts w:ascii="Times New Roman" w:hAnsi="Times New Roman" w:cs="Times New Roman"/>
        </w:rPr>
        <w:t>. For people who are not required to buy flood insurance but still decide to do s</w:t>
      </w:r>
      <w:r w:rsidR="00811029" w:rsidRPr="0019622B">
        <w:rPr>
          <w:rFonts w:ascii="Times New Roman" w:hAnsi="Times New Roman" w:cs="Times New Roman"/>
        </w:rPr>
        <w:t xml:space="preserve">o, their </w:t>
      </w:r>
      <w:r w:rsidR="008D2632" w:rsidRPr="0019622B">
        <w:rPr>
          <w:rFonts w:ascii="Times New Roman" w:hAnsi="Times New Roman" w:cs="Times New Roman"/>
        </w:rPr>
        <w:t>decision reflects</w:t>
      </w:r>
      <w:r w:rsidR="00811029" w:rsidRPr="0019622B">
        <w:rPr>
          <w:rFonts w:ascii="Times New Roman" w:hAnsi="Times New Roman" w:cs="Times New Roman"/>
        </w:rPr>
        <w:t xml:space="preserve"> their </w:t>
      </w:r>
      <w:r w:rsidR="008D2632" w:rsidRPr="0019622B">
        <w:rPr>
          <w:rFonts w:ascii="Times New Roman" w:hAnsi="Times New Roman" w:cs="Times New Roman"/>
        </w:rPr>
        <w:t>innate sense of</w:t>
      </w:r>
      <w:r w:rsidR="0070367A" w:rsidRPr="0019622B">
        <w:rPr>
          <w:rFonts w:ascii="Times New Roman" w:hAnsi="Times New Roman" w:cs="Times New Roman"/>
        </w:rPr>
        <w:t xml:space="preserve"> insecurity. The same </w:t>
      </w:r>
      <w:r w:rsidR="008D2632" w:rsidRPr="0019622B">
        <w:rPr>
          <w:rFonts w:ascii="Times New Roman" w:hAnsi="Times New Roman" w:cs="Times New Roman"/>
        </w:rPr>
        <w:t>sense of</w:t>
      </w:r>
      <w:r w:rsidR="0070367A" w:rsidRPr="0019622B">
        <w:rPr>
          <w:rFonts w:ascii="Times New Roman" w:hAnsi="Times New Roman" w:cs="Times New Roman"/>
        </w:rPr>
        <w:t xml:space="preserve"> insecurity also propels those who are required to buy to consider increasing security </w:t>
      </w:r>
      <w:r w:rsidR="00195DEA" w:rsidRPr="0019622B">
        <w:rPr>
          <w:rFonts w:ascii="Times New Roman" w:hAnsi="Times New Roman" w:cs="Times New Roman"/>
        </w:rPr>
        <w:t xml:space="preserve">in doing so. For the other two groups, their behaviors and motives indicate that they feel relatively secure. </w:t>
      </w:r>
      <w:r w:rsidR="00811029" w:rsidRPr="0019622B">
        <w:rPr>
          <w:rFonts w:ascii="Times New Roman" w:hAnsi="Times New Roman" w:cs="Times New Roman"/>
        </w:rPr>
        <w:t xml:space="preserve">It should be noted that there is possibility that some individuals in “No insurance” group </w:t>
      </w:r>
      <w:ins w:id="67" w:author="Ning Lin" w:date="2018-10-04T11:25:00Z">
        <w:r w:rsidR="00324F88">
          <w:rPr>
            <w:rFonts w:ascii="Times New Roman" w:hAnsi="Times New Roman" w:cs="Times New Roman"/>
          </w:rPr>
          <w:t xml:space="preserve">are required to buy or </w:t>
        </w:r>
      </w:ins>
      <w:r w:rsidR="00811029" w:rsidRPr="0019622B">
        <w:rPr>
          <w:rFonts w:ascii="Times New Roman" w:hAnsi="Times New Roman" w:cs="Times New Roman"/>
        </w:rPr>
        <w:t>would like to buy</w:t>
      </w:r>
      <w:r w:rsidR="00141A21" w:rsidRPr="0019622B">
        <w:rPr>
          <w:rFonts w:ascii="Times New Roman" w:hAnsi="Times New Roman" w:cs="Times New Roman"/>
        </w:rPr>
        <w:t xml:space="preserve"> </w:t>
      </w:r>
      <w:r w:rsidR="00811029" w:rsidRPr="0019622B">
        <w:rPr>
          <w:rFonts w:ascii="Times New Roman" w:hAnsi="Times New Roman" w:cs="Times New Roman"/>
        </w:rPr>
        <w:t>but cannot afford to buy.</w:t>
      </w:r>
      <w:ins w:id="68" w:author="Ning Lin" w:date="2018-10-04T11:31:00Z">
        <w:r w:rsidR="00585EF6">
          <w:rPr>
            <w:rFonts w:ascii="Times New Roman" w:hAnsi="Times New Roman" w:cs="Times New Roman"/>
          </w:rPr>
          <w:t xml:space="preserve"> However, </w:t>
        </w:r>
      </w:ins>
      <w:ins w:id="69" w:author="Ning Lin" w:date="2018-10-04T11:33:00Z">
        <w:r w:rsidR="00585EF6">
          <w:rPr>
            <w:rFonts w:ascii="Times New Roman" w:hAnsi="Times New Roman" w:cs="Times New Roman"/>
          </w:rPr>
          <w:t xml:space="preserve">those </w:t>
        </w:r>
      </w:ins>
      <w:ins w:id="70" w:author="Ning Lin" w:date="2018-10-04T11:34:00Z">
        <w:r w:rsidR="00585EF6">
          <w:rPr>
            <w:rFonts w:ascii="Times New Roman" w:hAnsi="Times New Roman" w:cs="Times New Roman"/>
          </w:rPr>
          <w:t>cases</w:t>
        </w:r>
      </w:ins>
      <w:ins w:id="71" w:author="Ning Lin" w:date="2018-10-04T11:33:00Z">
        <w:r w:rsidR="00585EF6">
          <w:rPr>
            <w:rFonts w:ascii="Times New Roman" w:hAnsi="Times New Roman" w:cs="Times New Roman"/>
          </w:rPr>
          <w:t xml:space="preserve"> cannot be identified in the survey data and thus </w:t>
        </w:r>
      </w:ins>
      <w:ins w:id="72" w:author="Ning Lin" w:date="2018-10-04T11:34:00Z">
        <w:r w:rsidR="00585EF6">
          <w:rPr>
            <w:rFonts w:ascii="Times New Roman" w:hAnsi="Times New Roman" w:cs="Times New Roman"/>
          </w:rPr>
          <w:t xml:space="preserve">are not </w:t>
        </w:r>
      </w:ins>
      <w:ins w:id="73" w:author="Ning Lin" w:date="2018-10-10T11:52:00Z">
        <w:r w:rsidR="005B0100">
          <w:rPr>
            <w:rFonts w:ascii="Times New Roman" w:hAnsi="Times New Roman" w:cs="Times New Roman"/>
          </w:rPr>
          <w:t>explicitly</w:t>
        </w:r>
      </w:ins>
      <w:ins w:id="74" w:author="Ning Lin" w:date="2018-10-04T11:35:00Z">
        <w:r w:rsidR="00585EF6">
          <w:rPr>
            <w:rFonts w:ascii="Times New Roman" w:hAnsi="Times New Roman" w:cs="Times New Roman"/>
          </w:rPr>
          <w:t xml:space="preserve"> considered in this </w:t>
        </w:r>
      </w:ins>
      <w:ins w:id="75" w:author="Ning Lin" w:date="2018-10-04T11:36:00Z">
        <w:r w:rsidR="00585EF6">
          <w:rPr>
            <w:rFonts w:ascii="Times New Roman" w:hAnsi="Times New Roman" w:cs="Times New Roman"/>
          </w:rPr>
          <w:t xml:space="preserve">framework. </w:t>
        </w:r>
      </w:ins>
      <w:del w:id="76" w:author="Ning Lin" w:date="2018-10-04T11:34:00Z">
        <w:r w:rsidR="00811029" w:rsidRPr="0019622B" w:rsidDel="00585EF6">
          <w:rPr>
            <w:rFonts w:ascii="Times New Roman" w:hAnsi="Times New Roman" w:cs="Times New Roman"/>
          </w:rPr>
          <w:delText xml:space="preserve"> </w:delText>
        </w:r>
      </w:del>
      <w:del w:id="77" w:author="Ning Lin" w:date="2018-10-04T11:30:00Z">
        <w:r w:rsidR="002B48E5" w:rsidRPr="0019622B" w:rsidDel="00324F88">
          <w:rPr>
            <w:rFonts w:ascii="Times New Roman" w:hAnsi="Times New Roman" w:cs="Times New Roman"/>
          </w:rPr>
          <w:delText xml:space="preserve">For those individuals, it is arguably </w:delText>
        </w:r>
        <w:r w:rsidR="00675D94" w:rsidRPr="0019622B" w:rsidDel="00324F88">
          <w:rPr>
            <w:rFonts w:ascii="Times New Roman" w:hAnsi="Times New Roman" w:cs="Times New Roman"/>
          </w:rPr>
          <w:delText>reasonable</w:delText>
        </w:r>
        <w:r w:rsidR="002B48E5" w:rsidRPr="0019622B" w:rsidDel="00324F88">
          <w:rPr>
            <w:rFonts w:ascii="Times New Roman" w:hAnsi="Times New Roman" w:cs="Times New Roman"/>
          </w:rPr>
          <w:delText xml:space="preserve"> to place them in the “low risk and high sense of security” quadrant. </w:delText>
        </w:r>
        <w:r w:rsidR="002B48E5" w:rsidRPr="0019622B" w:rsidDel="00585EF6">
          <w:rPr>
            <w:rFonts w:ascii="Times New Roman" w:hAnsi="Times New Roman" w:cs="Times New Roman"/>
          </w:rPr>
          <w:delText>According to Maslow’s hierarchy of human needs (1943), human beings tend to satisfy basic physiological needs such as food, water, sleep, and shelter before they turn their attention to other needs such as safety.</w:delText>
        </w:r>
        <w:r w:rsidR="00141A21" w:rsidRPr="0019622B" w:rsidDel="00585EF6">
          <w:rPr>
            <w:rFonts w:ascii="Times New Roman" w:hAnsi="Times New Roman" w:cs="Times New Roman"/>
          </w:rPr>
          <w:delText xml:space="preserve"> We contend that these people who cannot afford flood insurance are preoccupied with paying day-to-day bills and do not </w:delText>
        </w:r>
      </w:del>
      <w:del w:id="78" w:author="Ning Lin" w:date="2018-10-04T11:18:00Z">
        <w:r w:rsidR="00141A21" w:rsidRPr="0019622B" w:rsidDel="00FD0BA1">
          <w:rPr>
            <w:rFonts w:ascii="Times New Roman" w:hAnsi="Times New Roman" w:cs="Times New Roman"/>
          </w:rPr>
          <w:delText xml:space="preserve">necessarily </w:delText>
        </w:r>
      </w:del>
      <w:del w:id="79" w:author="Ning Lin" w:date="2018-10-04T11:30:00Z">
        <w:r w:rsidR="00141A21" w:rsidRPr="0019622B" w:rsidDel="00585EF6">
          <w:rPr>
            <w:rFonts w:ascii="Times New Roman" w:hAnsi="Times New Roman" w:cs="Times New Roman"/>
          </w:rPr>
          <w:delText>feel</w:delText>
        </w:r>
        <w:r w:rsidR="00675D94" w:rsidRPr="0019622B" w:rsidDel="00585EF6">
          <w:rPr>
            <w:rFonts w:ascii="Times New Roman" w:hAnsi="Times New Roman" w:cs="Times New Roman"/>
          </w:rPr>
          <w:delText xml:space="preserve"> particularly</w:delText>
        </w:r>
        <w:r w:rsidR="00141A21" w:rsidRPr="0019622B" w:rsidDel="00585EF6">
          <w:rPr>
            <w:rFonts w:ascii="Times New Roman" w:hAnsi="Times New Roman" w:cs="Times New Roman"/>
          </w:rPr>
          <w:delText xml:space="preserve"> insecure about flood risks. </w:delText>
        </w:r>
      </w:del>
    </w:p>
    <w:p w14:paraId="696A6CA3" w14:textId="5CA003C7" w:rsidR="001D6284" w:rsidRPr="0019622B" w:rsidRDefault="00CB64AD" w:rsidP="005B332F">
      <w:pPr>
        <w:ind w:firstLine="720"/>
        <w:rPr>
          <w:rFonts w:ascii="Times New Roman" w:hAnsi="Times New Roman" w:cs="Times New Roman"/>
        </w:rPr>
      </w:pPr>
      <w:ins w:id="80" w:author="Ning Lin" w:date="2018-10-04T11:41:00Z">
        <w:r>
          <w:rPr>
            <w:rFonts w:ascii="Times New Roman" w:hAnsi="Times New Roman" w:cs="Times New Roman"/>
          </w:rPr>
          <w:t>O</w:t>
        </w:r>
        <w:r>
          <w:rPr>
            <w:rFonts w:ascii="Times New Roman" w:hAnsi="Times New Roman" w:cs="Times New Roman"/>
          </w:rPr>
          <w:t xml:space="preserve">n these two interacting </w:t>
        </w:r>
        <w:proofErr w:type="spellStart"/>
        <w:r>
          <w:rPr>
            <w:rFonts w:ascii="Times New Roman" w:hAnsi="Times New Roman" w:cs="Times New Roman"/>
          </w:rPr>
          <w:t>dimentions</w:t>
        </w:r>
        <w:proofErr w:type="spellEnd"/>
        <w:r>
          <w:rPr>
            <w:rFonts w:ascii="Times New Roman" w:hAnsi="Times New Roman" w:cs="Times New Roman"/>
          </w:rPr>
          <w:t>, w</w:t>
        </w:r>
      </w:ins>
      <w:del w:id="81" w:author="Ning Lin" w:date="2018-10-04T11:36:00Z">
        <w:r w:rsidR="00195DEA" w:rsidRPr="0019622B" w:rsidDel="00585EF6">
          <w:rPr>
            <w:rFonts w:ascii="Times New Roman" w:hAnsi="Times New Roman" w:cs="Times New Roman"/>
          </w:rPr>
          <w:delText>Due to these two interacting dimensions, we</w:delText>
        </w:r>
      </w:del>
      <w:ins w:id="82" w:author="Ning Lin" w:date="2018-10-04T11:36:00Z">
        <w:r w:rsidR="00585EF6">
          <w:rPr>
            <w:rFonts w:ascii="Times New Roman" w:hAnsi="Times New Roman" w:cs="Times New Roman"/>
          </w:rPr>
          <w:t>e</w:t>
        </w:r>
      </w:ins>
      <w:r w:rsidR="00195DEA" w:rsidRPr="0019622B">
        <w:rPr>
          <w:rFonts w:ascii="Times New Roman" w:hAnsi="Times New Roman" w:cs="Times New Roman"/>
        </w:rPr>
        <w:t xml:space="preserve"> </w:t>
      </w:r>
      <w:proofErr w:type="gramStart"/>
      <w:r w:rsidR="00195DEA" w:rsidRPr="0019622B">
        <w:rPr>
          <w:rFonts w:ascii="Times New Roman" w:hAnsi="Times New Roman" w:cs="Times New Roman"/>
        </w:rPr>
        <w:t>propose</w:t>
      </w:r>
      <w:proofErr w:type="gramEnd"/>
      <w:r w:rsidR="00195DEA" w:rsidRPr="0019622B">
        <w:rPr>
          <w:rFonts w:ascii="Times New Roman" w:hAnsi="Times New Roman" w:cs="Times New Roman"/>
        </w:rPr>
        <w:t xml:space="preserve"> two hypotheses</w:t>
      </w:r>
      <w:ins w:id="83" w:author="Ning Lin" w:date="2018-10-04T11:36:00Z">
        <w:r w:rsidR="00585EF6">
          <w:rPr>
            <w:rFonts w:ascii="Times New Roman" w:hAnsi="Times New Roman" w:cs="Times New Roman"/>
          </w:rPr>
          <w:t xml:space="preserve"> on</w:t>
        </w:r>
      </w:ins>
      <w:ins w:id="84" w:author="Ning Lin" w:date="2018-10-04T11:37:00Z">
        <w:r w:rsidR="00585EF6">
          <w:rPr>
            <w:rFonts w:ascii="Times New Roman" w:hAnsi="Times New Roman" w:cs="Times New Roman"/>
          </w:rPr>
          <w:t xml:space="preserve"> the m</w:t>
        </w:r>
        <w:r w:rsidR="00585EF6" w:rsidRPr="0019622B">
          <w:rPr>
            <w:rFonts w:ascii="Times New Roman" w:hAnsi="Times New Roman" w:cs="Times New Roman"/>
          </w:rPr>
          <w:t>echanism</w:t>
        </w:r>
        <w:r w:rsidR="00585EF6" w:rsidRPr="00FE7631">
          <w:rPr>
            <w:rFonts w:ascii="Times New Roman" w:hAnsi="Times New Roman" w:cs="Times New Roman"/>
          </w:rPr>
          <w:t xml:space="preserve"> </w:t>
        </w:r>
        <w:r w:rsidR="00585EF6">
          <w:rPr>
            <w:rFonts w:ascii="Times New Roman" w:hAnsi="Times New Roman" w:cs="Times New Roman"/>
          </w:rPr>
          <w:t xml:space="preserve">of </w:t>
        </w:r>
        <w:r w:rsidR="00585EF6">
          <w:rPr>
            <w:rFonts w:ascii="Times New Roman" w:hAnsi="Times New Roman" w:cs="Times New Roman"/>
          </w:rPr>
          <w:t>f</w:t>
        </w:r>
        <w:r w:rsidR="00585EF6" w:rsidRPr="0019622B">
          <w:rPr>
            <w:rFonts w:ascii="Times New Roman" w:hAnsi="Times New Roman" w:cs="Times New Roman"/>
          </w:rPr>
          <w:t xml:space="preserve">lood </w:t>
        </w:r>
        <w:r w:rsidR="00585EF6">
          <w:rPr>
            <w:rFonts w:ascii="Times New Roman" w:hAnsi="Times New Roman" w:cs="Times New Roman"/>
          </w:rPr>
          <w:t>m</w:t>
        </w:r>
        <w:r w:rsidR="00585EF6" w:rsidRPr="0019622B">
          <w:rPr>
            <w:rFonts w:ascii="Times New Roman" w:hAnsi="Times New Roman" w:cs="Times New Roman"/>
          </w:rPr>
          <w:t>itigation</w:t>
        </w:r>
        <w:r w:rsidR="00585EF6">
          <w:rPr>
            <w:rFonts w:ascii="Times New Roman" w:hAnsi="Times New Roman" w:cs="Times New Roman"/>
          </w:rPr>
          <w:t xml:space="preserve"> s</w:t>
        </w:r>
        <w:r w:rsidR="00585EF6">
          <w:rPr>
            <w:rFonts w:ascii="Times New Roman" w:hAnsi="Times New Roman" w:cs="Times New Roman"/>
          </w:rPr>
          <w:t>upport</w:t>
        </w:r>
      </w:ins>
      <w:ins w:id="85" w:author="Ning Lin" w:date="2018-10-04T11:38:00Z">
        <w:r w:rsidR="00585EF6">
          <w:rPr>
            <w:rFonts w:ascii="Times New Roman" w:hAnsi="Times New Roman" w:cs="Times New Roman"/>
          </w:rPr>
          <w:t>:</w:t>
        </w:r>
      </w:ins>
      <w:del w:id="86" w:author="Ning Lin" w:date="2018-10-04T11:38:00Z">
        <w:r w:rsidR="00195DEA" w:rsidRPr="0019622B" w:rsidDel="00585EF6">
          <w:rPr>
            <w:rFonts w:ascii="Times New Roman" w:hAnsi="Times New Roman" w:cs="Times New Roman"/>
          </w:rPr>
          <w:delText>:</w:delText>
        </w:r>
      </w:del>
    </w:p>
    <w:p w14:paraId="32D69796" w14:textId="4274CFC5" w:rsidR="00195DEA" w:rsidRPr="0019622B" w:rsidRDefault="00AE4920" w:rsidP="00AE4920">
      <w:pPr>
        <w:ind w:left="720"/>
        <w:rPr>
          <w:rFonts w:ascii="Times New Roman" w:hAnsi="Times New Roman" w:cs="Times New Roman"/>
          <w:i/>
        </w:rPr>
      </w:pPr>
      <w:r w:rsidRPr="0019622B">
        <w:rPr>
          <w:rFonts w:ascii="Times New Roman" w:hAnsi="Times New Roman" w:cs="Times New Roman"/>
          <w:i/>
        </w:rPr>
        <w:t xml:space="preserve">H1: </w:t>
      </w:r>
      <w:r w:rsidR="0049330A" w:rsidRPr="0019622B">
        <w:rPr>
          <w:rFonts w:ascii="Times New Roman" w:hAnsi="Times New Roman" w:cs="Times New Roman"/>
          <w:i/>
        </w:rPr>
        <w:t xml:space="preserve">The level of informed objective </w:t>
      </w:r>
      <w:r w:rsidR="00195DEA" w:rsidRPr="0019622B">
        <w:rPr>
          <w:rFonts w:ascii="Times New Roman" w:hAnsi="Times New Roman" w:cs="Times New Roman"/>
          <w:i/>
        </w:rPr>
        <w:t>risk determines individuals’ support for overall flood mitigation. Specifically, individuals who are at higher flood risks are more likely than others to support overall flood mitigation.</w:t>
      </w:r>
    </w:p>
    <w:p w14:paraId="6D821E52" w14:textId="2550A3E5" w:rsidR="00195DEA" w:rsidRPr="0019622B" w:rsidRDefault="00AE4920" w:rsidP="00AE4920">
      <w:pPr>
        <w:ind w:left="720"/>
        <w:rPr>
          <w:rFonts w:ascii="Times New Roman" w:hAnsi="Times New Roman" w:cs="Times New Roman"/>
          <w:i/>
        </w:rPr>
      </w:pPr>
      <w:r w:rsidRPr="0019622B">
        <w:rPr>
          <w:rFonts w:ascii="Times New Roman" w:hAnsi="Times New Roman" w:cs="Times New Roman"/>
          <w:i/>
        </w:rPr>
        <w:t xml:space="preserve">H2. </w:t>
      </w:r>
      <w:r w:rsidR="00195DEA" w:rsidRPr="0019622B">
        <w:rPr>
          <w:rFonts w:ascii="Times New Roman" w:hAnsi="Times New Roman" w:cs="Times New Roman"/>
          <w:i/>
        </w:rPr>
        <w:t xml:space="preserve">The level of </w:t>
      </w:r>
      <w:r w:rsidR="006F38C3" w:rsidRPr="0019622B">
        <w:rPr>
          <w:rFonts w:ascii="Times New Roman" w:hAnsi="Times New Roman" w:cs="Times New Roman"/>
          <w:i/>
        </w:rPr>
        <w:t xml:space="preserve">subjective sense of </w:t>
      </w:r>
      <w:r w:rsidR="009B72D7" w:rsidRPr="0019622B">
        <w:rPr>
          <w:rFonts w:ascii="Times New Roman" w:hAnsi="Times New Roman" w:cs="Times New Roman"/>
          <w:i/>
        </w:rPr>
        <w:t>in</w:t>
      </w:r>
      <w:r w:rsidR="00195DEA" w:rsidRPr="0019622B">
        <w:rPr>
          <w:rFonts w:ascii="Times New Roman" w:hAnsi="Times New Roman" w:cs="Times New Roman"/>
          <w:i/>
        </w:rPr>
        <w:t xml:space="preserve">security </w:t>
      </w:r>
      <w:r w:rsidR="006F38C3" w:rsidRPr="0019622B">
        <w:rPr>
          <w:rFonts w:ascii="Times New Roman" w:hAnsi="Times New Roman" w:cs="Times New Roman"/>
          <w:i/>
        </w:rPr>
        <w:t xml:space="preserve">determines individuals’ </w:t>
      </w:r>
      <w:r w:rsidR="00195DEA" w:rsidRPr="0019622B">
        <w:rPr>
          <w:rFonts w:ascii="Times New Roman" w:hAnsi="Times New Roman" w:cs="Times New Roman"/>
          <w:i/>
        </w:rPr>
        <w:t xml:space="preserve">support for overall flood mitigation. Particularly, individuals who feel insecure are more likely than others to support overall flood mitigation. </w:t>
      </w:r>
    </w:p>
    <w:p w14:paraId="24A4A0E4" w14:textId="77777777" w:rsidR="00DD3BE7" w:rsidRPr="0019622B" w:rsidRDefault="0019042B" w:rsidP="0070607F">
      <w:pPr>
        <w:keepNext/>
      </w:pPr>
      <w:r w:rsidRPr="0019622B">
        <w:rPr>
          <w:rFonts w:ascii="Times New Roman" w:hAnsi="Times New Roman" w:cs="Times New Roman"/>
          <w:noProof/>
        </w:rPr>
        <w:lastRenderedPageBreak/>
        <w:drawing>
          <wp:inline distT="0" distB="0" distL="0" distR="0" wp14:anchorId="31DB1C8C" wp14:editId="45F3AC9C">
            <wp:extent cx="5597397" cy="3522293"/>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ypotheses for the Using Flood Insurance Purchase.PNG"/>
                    <pic:cNvPicPr/>
                  </pic:nvPicPr>
                  <pic:blipFill>
                    <a:blip r:embed="rId11">
                      <a:extLst>
                        <a:ext uri="{28A0092B-C50C-407E-A947-70E740481C1C}">
                          <a14:useLocalDpi xmlns:a14="http://schemas.microsoft.com/office/drawing/2010/main" val="0"/>
                        </a:ext>
                      </a:extLst>
                    </a:blip>
                    <a:stretch>
                      <a:fillRect/>
                    </a:stretch>
                  </pic:blipFill>
                  <pic:spPr>
                    <a:xfrm>
                      <a:off x="0" y="0"/>
                      <a:ext cx="5603138" cy="3525906"/>
                    </a:xfrm>
                    <a:prstGeom prst="rect">
                      <a:avLst/>
                    </a:prstGeom>
                  </pic:spPr>
                </pic:pic>
              </a:graphicData>
            </a:graphic>
          </wp:inline>
        </w:drawing>
      </w:r>
    </w:p>
    <w:p w14:paraId="4119521A" w14:textId="6F935257" w:rsidR="00B04852" w:rsidRPr="0019622B" w:rsidRDefault="00DD3BE7" w:rsidP="0070607F">
      <w:pPr>
        <w:pStyle w:val="Caption"/>
        <w:rPr>
          <w:rFonts w:ascii="Times New Roman" w:hAnsi="Times New Roman" w:cs="Times New Roman"/>
          <w:color w:val="auto"/>
          <w:sz w:val="24"/>
          <w:szCs w:val="24"/>
        </w:rPr>
      </w:pPr>
      <w:r w:rsidRPr="0019622B">
        <w:rPr>
          <w:rFonts w:ascii="Times New Roman" w:hAnsi="Times New Roman" w:cs="Times New Roman"/>
          <w:color w:val="auto"/>
          <w:sz w:val="24"/>
          <w:szCs w:val="24"/>
        </w:rPr>
        <w:t xml:space="preserve">Figure </w:t>
      </w:r>
      <w:r w:rsidRPr="0019622B">
        <w:rPr>
          <w:rFonts w:ascii="Times New Roman" w:hAnsi="Times New Roman" w:cs="Times New Roman"/>
          <w:color w:val="auto"/>
          <w:sz w:val="24"/>
          <w:szCs w:val="24"/>
        </w:rPr>
        <w:fldChar w:fldCharType="begin"/>
      </w:r>
      <w:r w:rsidRPr="0019622B">
        <w:rPr>
          <w:rFonts w:ascii="Times New Roman" w:hAnsi="Times New Roman" w:cs="Times New Roman"/>
          <w:color w:val="auto"/>
          <w:sz w:val="24"/>
          <w:szCs w:val="24"/>
        </w:rPr>
        <w:instrText xml:space="preserve"> SEQ Figure \* ARABIC </w:instrText>
      </w:r>
      <w:r w:rsidRPr="0019622B">
        <w:rPr>
          <w:rFonts w:ascii="Times New Roman" w:hAnsi="Times New Roman" w:cs="Times New Roman"/>
          <w:color w:val="auto"/>
          <w:sz w:val="24"/>
          <w:szCs w:val="24"/>
        </w:rPr>
        <w:fldChar w:fldCharType="separate"/>
      </w:r>
      <w:r w:rsidR="005873FA">
        <w:rPr>
          <w:rFonts w:ascii="Times New Roman" w:hAnsi="Times New Roman" w:cs="Times New Roman"/>
          <w:noProof/>
          <w:color w:val="auto"/>
          <w:sz w:val="24"/>
          <w:szCs w:val="24"/>
        </w:rPr>
        <w:t>1</w:t>
      </w:r>
      <w:r w:rsidRPr="0019622B">
        <w:rPr>
          <w:rFonts w:ascii="Times New Roman" w:hAnsi="Times New Roman" w:cs="Times New Roman"/>
          <w:color w:val="auto"/>
          <w:sz w:val="24"/>
          <w:szCs w:val="24"/>
        </w:rPr>
        <w:fldChar w:fldCharType="end"/>
      </w:r>
      <w:r w:rsidRPr="0019622B">
        <w:rPr>
          <w:rFonts w:ascii="Times New Roman" w:hAnsi="Times New Roman" w:cs="Times New Roman"/>
          <w:color w:val="auto"/>
          <w:sz w:val="24"/>
          <w:szCs w:val="24"/>
        </w:rPr>
        <w:t xml:space="preserve"> Four Flood Insurance Purchase Behaviors on Two Latent Dimensions and Hypothetical Relations with Support for Flood Mitigation</w:t>
      </w:r>
    </w:p>
    <w:p w14:paraId="036F973A" w14:textId="057E1A4F" w:rsidR="00351F29" w:rsidRPr="0019622B" w:rsidRDefault="00144940" w:rsidP="00351F29">
      <w:pPr>
        <w:spacing w:before="240"/>
        <w:rPr>
          <w:rFonts w:ascii="Times New Roman" w:hAnsi="Times New Roman" w:cs="Times New Roman"/>
        </w:rPr>
      </w:pPr>
      <w:r w:rsidRPr="0019622B">
        <w:rPr>
          <w:rFonts w:ascii="Times New Roman" w:hAnsi="Times New Roman" w:cs="Times New Roman"/>
        </w:rPr>
        <w:t xml:space="preserve">Data and </w:t>
      </w:r>
      <w:r w:rsidR="00351F29" w:rsidRPr="0019622B">
        <w:rPr>
          <w:rFonts w:ascii="Times New Roman" w:hAnsi="Times New Roman" w:cs="Times New Roman"/>
        </w:rPr>
        <w:t>Methodology</w:t>
      </w:r>
    </w:p>
    <w:p w14:paraId="51C40C49" w14:textId="4BAA4D17" w:rsidR="00144940" w:rsidRPr="0019622B" w:rsidRDefault="00144940" w:rsidP="00144940">
      <w:pPr>
        <w:spacing w:before="240"/>
        <w:rPr>
          <w:rFonts w:ascii="Times New Roman" w:hAnsi="Times New Roman" w:cs="Times New Roman"/>
        </w:rPr>
      </w:pPr>
      <w:r w:rsidRPr="0019622B">
        <w:rPr>
          <w:rFonts w:ascii="Times New Roman" w:hAnsi="Times New Roman" w:cs="Times New Roman"/>
        </w:rPr>
        <w:tab/>
        <w:t xml:space="preserve">Most of the variables in this study is constructed on a number of items from </w:t>
      </w:r>
      <w:ins w:id="87" w:author="Ning Lin" w:date="2018-10-10T11:55:00Z">
        <w:r w:rsidR="00810AE6">
          <w:rPr>
            <w:rFonts w:ascii="Times New Roman" w:hAnsi="Times New Roman" w:cs="Times New Roman"/>
          </w:rPr>
          <w:t xml:space="preserve">a </w:t>
        </w:r>
      </w:ins>
      <w:ins w:id="88" w:author="Ning Lin" w:date="2018-10-10T11:56:00Z">
        <w:r w:rsidR="00810AE6" w:rsidRPr="0019622B">
          <w:rPr>
            <w:rFonts w:ascii="Times New Roman" w:hAnsi="Times New Roman" w:cs="Times New Roman"/>
          </w:rPr>
          <w:t xml:space="preserve">comprehensive </w:t>
        </w:r>
        <w:r w:rsidR="00810AE6">
          <w:rPr>
            <w:rFonts w:ascii="Times New Roman" w:hAnsi="Times New Roman" w:cs="Times New Roman"/>
          </w:rPr>
          <w:t xml:space="preserve">climate change </w:t>
        </w:r>
        <w:r w:rsidR="00810AE6" w:rsidRPr="0019622B">
          <w:rPr>
            <w:rFonts w:ascii="Times New Roman" w:hAnsi="Times New Roman" w:cs="Times New Roman"/>
          </w:rPr>
          <w:t xml:space="preserve">survey </w:t>
        </w:r>
        <w:r w:rsidR="00810AE6">
          <w:rPr>
            <w:rFonts w:ascii="Times New Roman" w:hAnsi="Times New Roman" w:cs="Times New Roman"/>
          </w:rPr>
          <w:t>for</w:t>
        </w:r>
        <w:r w:rsidR="00810AE6" w:rsidRPr="0019622B">
          <w:rPr>
            <w:rFonts w:ascii="Times New Roman" w:hAnsi="Times New Roman" w:cs="Times New Roman"/>
          </w:rPr>
          <w:t xml:space="preserve"> all coastal counties in the Gulf </w:t>
        </w:r>
        <w:proofErr w:type="gramStart"/>
        <w:r w:rsidR="00810AE6" w:rsidRPr="0019622B">
          <w:rPr>
            <w:rFonts w:ascii="Times New Roman" w:hAnsi="Times New Roman" w:cs="Times New Roman"/>
          </w:rPr>
          <w:t>Coast</w:t>
        </w:r>
        <w:r w:rsidR="00810AE6" w:rsidRPr="0019622B">
          <w:rPr>
            <w:rFonts w:ascii="Times New Roman" w:hAnsi="Times New Roman" w:cs="Times New Roman"/>
          </w:rPr>
          <w:t xml:space="preserve"> </w:t>
        </w:r>
        <w:r w:rsidR="00810AE6">
          <w:rPr>
            <w:rFonts w:ascii="Times New Roman" w:hAnsi="Times New Roman" w:cs="Times New Roman"/>
          </w:rPr>
          <w:t xml:space="preserve"> in</w:t>
        </w:r>
        <w:proofErr w:type="gramEnd"/>
        <w:r w:rsidR="00810AE6">
          <w:rPr>
            <w:rFonts w:ascii="Times New Roman" w:hAnsi="Times New Roman" w:cs="Times New Roman"/>
          </w:rPr>
          <w:t xml:space="preserve"> </w:t>
        </w:r>
      </w:ins>
      <w:r w:rsidRPr="0019622B">
        <w:rPr>
          <w:rFonts w:ascii="Times New Roman" w:hAnsi="Times New Roman" w:cs="Times New Roman"/>
        </w:rPr>
        <w:t>2012</w:t>
      </w:r>
      <w:del w:id="89" w:author="Ning Lin" w:date="2018-10-10T11:56:00Z">
        <w:r w:rsidRPr="0019622B" w:rsidDel="00810AE6">
          <w:rPr>
            <w:rFonts w:ascii="Times New Roman" w:hAnsi="Times New Roman" w:cs="Times New Roman"/>
          </w:rPr>
          <w:delText xml:space="preserve"> Gulf Coast Climate Change Survey</w:delText>
        </w:r>
      </w:del>
      <w:r w:rsidRPr="0019622B">
        <w:rPr>
          <w:rFonts w:ascii="Times New Roman" w:hAnsi="Times New Roman" w:cs="Times New Roman"/>
        </w:rPr>
        <w:t xml:space="preserve">. </w:t>
      </w:r>
      <w:ins w:id="90" w:author="Ning Lin" w:date="2018-10-10T11:54:00Z">
        <w:r w:rsidR="0092517C">
          <w:rPr>
            <w:rFonts w:ascii="Times New Roman" w:hAnsi="Times New Roman" w:cs="Times New Roman"/>
          </w:rPr>
          <w:t xml:space="preserve">In addition to </w:t>
        </w:r>
        <w:proofErr w:type="spellStart"/>
        <w:r w:rsidR="00810AE6">
          <w:rPr>
            <w:rFonts w:ascii="Times New Roman" w:hAnsi="Times New Roman" w:cs="Times New Roman"/>
          </w:rPr>
          <w:t>soci</w:t>
        </w:r>
        <w:proofErr w:type="spellEnd"/>
        <w:r w:rsidR="00810AE6">
          <w:rPr>
            <w:rFonts w:ascii="Times New Roman" w:hAnsi="Times New Roman" w:cs="Times New Roman"/>
          </w:rPr>
          <w:t>-demogra</w:t>
        </w:r>
      </w:ins>
      <w:ins w:id="91" w:author="Ning Lin" w:date="2018-10-10T11:55:00Z">
        <w:r w:rsidR="00810AE6">
          <w:rPr>
            <w:rFonts w:ascii="Times New Roman" w:hAnsi="Times New Roman" w:cs="Times New Roman"/>
          </w:rPr>
          <w:t>phic information, t</w:t>
        </w:r>
      </w:ins>
      <w:del w:id="92" w:author="Ning Lin" w:date="2018-10-10T11:55:00Z">
        <w:r w:rsidRPr="0019622B" w:rsidDel="00810AE6">
          <w:rPr>
            <w:rFonts w:ascii="Times New Roman" w:hAnsi="Times New Roman" w:cs="Times New Roman"/>
          </w:rPr>
          <w:delText>T</w:delText>
        </w:r>
      </w:del>
      <w:r w:rsidRPr="0019622B">
        <w:rPr>
          <w:rFonts w:ascii="Times New Roman" w:hAnsi="Times New Roman" w:cs="Times New Roman"/>
        </w:rPr>
        <w:t xml:space="preserve">his survey contains questions related to coastal residents' perceptions of local effects of climate change, and their willingness to take personal actions and to support local policies to adapt to climate change in the U.S. Gulf Coast (Goidel et al., 2012). The survey utilized a stratified random sampling strategy drawing independent samples across and within states including Texas, Louisiana, Mississippi, Alabama, and Florida. Data was collected by landline telephone from January 3 through April 4, 2012. The number of respondents was 3856; the response rate in this survey was 17.6 percent. </w:t>
      </w:r>
      <w:ins w:id="93" w:author="Ning Lin" w:date="2018-10-10T11:56:00Z">
        <w:r w:rsidR="00EA6B8E">
          <w:rPr>
            <w:rFonts w:ascii="Times New Roman" w:hAnsi="Times New Roman" w:cs="Times New Roman"/>
          </w:rPr>
          <w:t xml:space="preserve">Other variables include </w:t>
        </w:r>
      </w:ins>
      <w:ins w:id="94" w:author="Ning Lin" w:date="2018-10-10T11:57:00Z">
        <w:r w:rsidR="00EA6B8E">
          <w:rPr>
            <w:rFonts w:ascii="Times New Roman" w:hAnsi="Times New Roman" w:cs="Times New Roman"/>
          </w:rPr>
          <w:t>t</w:t>
        </w:r>
      </w:ins>
      <w:del w:id="95" w:author="Ning Lin" w:date="2018-10-10T11:57:00Z">
        <w:r w:rsidRPr="0019622B" w:rsidDel="00EA6B8E">
          <w:rPr>
            <w:rFonts w:ascii="Times New Roman" w:hAnsi="Times New Roman" w:cs="Times New Roman"/>
          </w:rPr>
          <w:delText>T</w:delText>
        </w:r>
      </w:del>
      <w:r w:rsidRPr="0019622B">
        <w:rPr>
          <w:rFonts w:ascii="Times New Roman" w:hAnsi="Times New Roman" w:cs="Times New Roman"/>
        </w:rPr>
        <w:t xml:space="preserve">he percentage of flood zone percentage </w:t>
      </w:r>
      <w:del w:id="96" w:author="Ning Lin" w:date="2018-10-10T11:57:00Z">
        <w:r w:rsidRPr="0019622B" w:rsidDel="00EA6B8E">
          <w:rPr>
            <w:rFonts w:ascii="Times New Roman" w:hAnsi="Times New Roman" w:cs="Times New Roman"/>
          </w:rPr>
          <w:delText xml:space="preserve">is </w:delText>
        </w:r>
      </w:del>
      <w:r w:rsidRPr="0019622B">
        <w:rPr>
          <w:rFonts w:ascii="Times New Roman" w:hAnsi="Times New Roman" w:cs="Times New Roman"/>
        </w:rPr>
        <w:t>calculated based on flood maps from FEMA.</w:t>
      </w:r>
    </w:p>
    <w:p w14:paraId="4F525119" w14:textId="6DFEBD6E" w:rsidR="00B10070" w:rsidRDefault="00A128DF" w:rsidP="00BC4588">
      <w:pPr>
        <w:spacing w:before="240"/>
        <w:ind w:firstLine="720"/>
        <w:rPr>
          <w:ins w:id="97" w:author="Ning Lin" w:date="2018-10-10T12:27:00Z"/>
          <w:rFonts w:ascii="Times New Roman" w:hAnsi="Times New Roman" w:cs="Times New Roman"/>
        </w:rPr>
      </w:pPr>
      <w:ins w:id="98" w:author="Ning Lin" w:date="2018-10-10T14:18:00Z">
        <w:r>
          <w:rPr>
            <w:rFonts w:ascii="Times New Roman" w:hAnsi="Times New Roman" w:cs="Times New Roman"/>
          </w:rPr>
          <w:t>We consider a set of variables, although o</w:t>
        </w:r>
      </w:ins>
      <w:ins w:id="99" w:author="Ning Lin" w:date="2018-10-10T12:20:00Z">
        <w:r w:rsidR="00BC4588" w:rsidRPr="0019622B">
          <w:rPr>
            <w:rFonts w:ascii="Times New Roman" w:hAnsi="Times New Roman" w:cs="Times New Roman"/>
          </w:rPr>
          <w:t xml:space="preserve">ur main focus is to </w:t>
        </w:r>
        <w:r w:rsidR="00BC4588">
          <w:rPr>
            <w:rFonts w:ascii="Times New Roman" w:hAnsi="Times New Roman" w:cs="Times New Roman"/>
          </w:rPr>
          <w:t xml:space="preserve">study </w:t>
        </w:r>
        <w:r w:rsidR="00BC4588" w:rsidRPr="0019622B">
          <w:rPr>
            <w:rFonts w:ascii="Times New Roman" w:hAnsi="Times New Roman" w:cs="Times New Roman"/>
          </w:rPr>
          <w:t>flood mitigation</w:t>
        </w:r>
        <w:r w:rsidR="00BC4588">
          <w:rPr>
            <w:rFonts w:ascii="Times New Roman" w:hAnsi="Times New Roman" w:cs="Times New Roman"/>
          </w:rPr>
          <w:t xml:space="preserve"> support mechanisms</w:t>
        </w:r>
      </w:ins>
      <w:ins w:id="100" w:author="Ning Lin" w:date="2018-10-10T14:18:00Z">
        <w:r w:rsidR="0037730C">
          <w:rPr>
            <w:rFonts w:ascii="Times New Roman" w:hAnsi="Times New Roman" w:cs="Times New Roman"/>
          </w:rPr>
          <w:t xml:space="preserve"> </w:t>
        </w:r>
      </w:ins>
      <w:ins w:id="101" w:author="Ning Lin" w:date="2018-10-10T12:20:00Z">
        <w:r w:rsidR="00BC4588">
          <w:rPr>
            <w:rFonts w:ascii="Times New Roman" w:hAnsi="Times New Roman" w:cs="Times New Roman"/>
          </w:rPr>
          <w:t>revealed</w:t>
        </w:r>
        <w:r w:rsidR="00BC4588" w:rsidRPr="0019622B">
          <w:rPr>
            <w:rFonts w:ascii="Times New Roman" w:hAnsi="Times New Roman" w:cs="Times New Roman"/>
          </w:rPr>
          <w:t xml:space="preserve"> </w:t>
        </w:r>
        <w:r w:rsidR="00BC4588">
          <w:rPr>
            <w:rFonts w:ascii="Times New Roman" w:hAnsi="Times New Roman" w:cs="Times New Roman"/>
          </w:rPr>
          <w:t xml:space="preserve">by </w:t>
        </w:r>
        <w:r w:rsidR="00BC4588" w:rsidRPr="0019622B">
          <w:rPr>
            <w:rFonts w:ascii="Times New Roman" w:hAnsi="Times New Roman" w:cs="Times New Roman"/>
          </w:rPr>
          <w:t xml:space="preserve">flood insurance purchase behavior. </w:t>
        </w:r>
      </w:ins>
      <w:ins w:id="102" w:author="Ning Lin" w:date="2018-10-10T14:18:00Z">
        <w:r>
          <w:rPr>
            <w:rFonts w:ascii="Times New Roman" w:hAnsi="Times New Roman" w:cs="Times New Roman"/>
          </w:rPr>
          <w:t>H</w:t>
        </w:r>
      </w:ins>
      <w:ins w:id="103" w:author="Ning Lin" w:date="2018-10-10T12:20:00Z">
        <w:r w:rsidR="00BC4588" w:rsidRPr="0019622B">
          <w:rPr>
            <w:rFonts w:ascii="Times New Roman" w:hAnsi="Times New Roman" w:cs="Times New Roman"/>
          </w:rPr>
          <w:t xml:space="preserve">uman behaviors are complex phenomena driven by multiple factors. </w:t>
        </w:r>
      </w:ins>
      <w:ins w:id="104" w:author="Ning Lin" w:date="2018-10-10T12:26:00Z">
        <w:r w:rsidR="00B10070" w:rsidRPr="0019622B">
          <w:rPr>
            <w:rFonts w:ascii="Times New Roman" w:hAnsi="Times New Roman" w:cs="Times New Roman"/>
          </w:rPr>
          <w:t>Previous studies have found that flood insurance purchase behavior, private mitigation behaviors, and support for mitigation are influenced by socio-</w:t>
        </w:r>
        <w:proofErr w:type="spellStart"/>
        <w:r w:rsidR="00B10070" w:rsidRPr="0019622B">
          <w:rPr>
            <w:rFonts w:ascii="Times New Roman" w:hAnsi="Times New Roman" w:cs="Times New Roman"/>
          </w:rPr>
          <w:t>deomgraphic</w:t>
        </w:r>
        <w:proofErr w:type="spellEnd"/>
        <w:r w:rsidR="00B10070" w:rsidRPr="0019622B">
          <w:rPr>
            <w:rFonts w:ascii="Times New Roman" w:hAnsi="Times New Roman" w:cs="Times New Roman"/>
          </w:rPr>
          <w:t xml:space="preserve"> characteristics, perceptions of flood-related hazards, and geographic factors (Brody et al. 2015; </w:t>
        </w:r>
        <w:proofErr w:type="spellStart"/>
        <w:r w:rsidR="00B10070" w:rsidRPr="0019622B">
          <w:rPr>
            <w:rFonts w:ascii="Times New Roman" w:hAnsi="Times New Roman" w:cs="Times New Roman"/>
          </w:rPr>
          <w:t>Osberghaus</w:t>
        </w:r>
        <w:proofErr w:type="spellEnd"/>
        <w:r w:rsidR="00B10070" w:rsidRPr="0019622B">
          <w:rPr>
            <w:rFonts w:ascii="Times New Roman" w:hAnsi="Times New Roman" w:cs="Times New Roman"/>
          </w:rPr>
          <w:t xml:space="preserve"> 2015; Poussin et al. 2014; Shao et al. 2017a; Shao et al. 2017b).</w:t>
        </w:r>
        <w:r w:rsidR="00B10070">
          <w:rPr>
            <w:rFonts w:ascii="Times New Roman" w:hAnsi="Times New Roman" w:cs="Times New Roman"/>
          </w:rPr>
          <w:t xml:space="preserve">  </w:t>
        </w:r>
      </w:ins>
      <w:ins w:id="105" w:author="Ning Lin" w:date="2018-10-10T12:20:00Z">
        <w:r w:rsidR="00BC4588" w:rsidRPr="0019622B">
          <w:rPr>
            <w:rFonts w:ascii="Times New Roman" w:hAnsi="Times New Roman" w:cs="Times New Roman"/>
          </w:rPr>
          <w:t xml:space="preserve">We therefore include </w:t>
        </w:r>
      </w:ins>
      <w:ins w:id="106" w:author="Ning Lin" w:date="2018-10-10T14:22:00Z">
        <w:r w:rsidR="0037730C">
          <w:rPr>
            <w:rFonts w:ascii="Times New Roman" w:hAnsi="Times New Roman" w:cs="Times New Roman"/>
          </w:rPr>
          <w:t>these variables</w:t>
        </w:r>
      </w:ins>
      <w:ins w:id="107" w:author="Ning Lin" w:date="2018-10-10T12:20:00Z">
        <w:r w:rsidR="00BC4588" w:rsidRPr="0019622B">
          <w:rPr>
            <w:rFonts w:ascii="Times New Roman" w:hAnsi="Times New Roman" w:cs="Times New Roman"/>
          </w:rPr>
          <w:t xml:space="preserve"> in addition to flood insurance purchase behaviors to explain support for flood mitigation</w:t>
        </w:r>
        <w:r w:rsidR="00BC4588">
          <w:rPr>
            <w:rFonts w:ascii="Times New Roman" w:hAnsi="Times New Roman" w:cs="Times New Roman"/>
          </w:rPr>
          <w:t>.</w:t>
        </w:r>
        <w:r w:rsidR="00BC4588" w:rsidRPr="0019622B">
          <w:rPr>
            <w:rFonts w:ascii="Times New Roman" w:hAnsi="Times New Roman" w:cs="Times New Roman"/>
          </w:rPr>
          <w:t xml:space="preserve"> </w:t>
        </w:r>
        <w:r w:rsidR="00BC4588">
          <w:rPr>
            <w:rFonts w:ascii="Times New Roman" w:hAnsi="Times New Roman" w:cs="Times New Roman"/>
          </w:rPr>
          <w:t xml:space="preserve">We apply </w:t>
        </w:r>
        <w:r w:rsidR="00BC4588" w:rsidRPr="0019622B">
          <w:rPr>
            <w:rFonts w:ascii="Times New Roman" w:hAnsi="Times New Roman" w:cs="Times New Roman"/>
          </w:rPr>
          <w:t>Bayesian Network</w:t>
        </w:r>
        <w:r w:rsidR="00BC4588">
          <w:rPr>
            <w:rFonts w:ascii="Times New Roman" w:hAnsi="Times New Roman" w:cs="Times New Roman"/>
          </w:rPr>
          <w:t xml:space="preserve"> (BN) </w:t>
        </w:r>
        <w:r w:rsidR="00BC4588" w:rsidRPr="0019622B">
          <w:rPr>
            <w:rFonts w:ascii="Times New Roman" w:hAnsi="Times New Roman" w:cs="Times New Roman"/>
          </w:rPr>
          <w:t xml:space="preserve">to construct a multi-layer interconnected structure that depicts the interdependence among </w:t>
        </w:r>
        <w:r w:rsidR="00BC4588">
          <w:rPr>
            <w:rFonts w:ascii="Times New Roman" w:hAnsi="Times New Roman" w:cs="Times New Roman"/>
          </w:rPr>
          <w:t>the</w:t>
        </w:r>
      </w:ins>
      <w:ins w:id="108" w:author="Ning Lin" w:date="2018-10-10T12:27:00Z">
        <w:r w:rsidR="00B10070">
          <w:rPr>
            <w:rFonts w:ascii="Times New Roman" w:hAnsi="Times New Roman" w:cs="Times New Roman"/>
          </w:rPr>
          <w:t>se</w:t>
        </w:r>
      </w:ins>
      <w:ins w:id="109" w:author="Ning Lin" w:date="2018-10-10T12:20:00Z">
        <w:r w:rsidR="00BC4588">
          <w:rPr>
            <w:rFonts w:ascii="Times New Roman" w:hAnsi="Times New Roman" w:cs="Times New Roman"/>
          </w:rPr>
          <w:t xml:space="preserve"> </w:t>
        </w:r>
        <w:r w:rsidR="00B10070">
          <w:rPr>
            <w:rFonts w:ascii="Times New Roman" w:hAnsi="Times New Roman" w:cs="Times New Roman"/>
          </w:rPr>
          <w:t>variables</w:t>
        </w:r>
        <w:r w:rsidR="00BC4588" w:rsidRPr="0019622B">
          <w:rPr>
            <w:rFonts w:ascii="Times New Roman" w:hAnsi="Times New Roman" w:cs="Times New Roman"/>
          </w:rPr>
          <w:t xml:space="preserve">. </w:t>
        </w:r>
      </w:ins>
    </w:p>
    <w:p w14:paraId="6B092F22" w14:textId="14B7194D" w:rsidR="00D42E2D" w:rsidRPr="0019622B" w:rsidDel="00F81208" w:rsidRDefault="00351F29" w:rsidP="00F81208">
      <w:pPr>
        <w:spacing w:before="240"/>
        <w:ind w:firstLine="720"/>
        <w:rPr>
          <w:del w:id="110" w:author="Ning Lin" w:date="2018-10-10T12:11:00Z"/>
          <w:rFonts w:ascii="Times New Roman" w:hAnsi="Times New Roman" w:cs="Times New Roman"/>
        </w:rPr>
        <w:pPrChange w:id="111" w:author="Ning Lin" w:date="2018-10-10T12:11:00Z">
          <w:pPr>
            <w:spacing w:before="240"/>
            <w:ind w:firstLine="720"/>
          </w:pPr>
        </w:pPrChange>
      </w:pPr>
      <w:del w:id="112" w:author="Ning Lin" w:date="2018-10-10T12:20:00Z">
        <w:r w:rsidRPr="0019622B" w:rsidDel="00BC4588">
          <w:rPr>
            <w:rFonts w:ascii="Times New Roman" w:hAnsi="Times New Roman" w:cs="Times New Roman"/>
          </w:rPr>
          <w:lastRenderedPageBreak/>
          <w:delText>We use</w:delText>
        </w:r>
        <w:r w:rsidR="00D42E2D" w:rsidRPr="0019622B" w:rsidDel="00BC4588">
          <w:rPr>
            <w:rFonts w:ascii="Times New Roman" w:hAnsi="Times New Roman" w:cs="Times New Roman"/>
          </w:rPr>
          <w:delText xml:space="preserve"> a Bayesian network (BN</w:delText>
        </w:r>
        <w:r w:rsidR="00296BE7" w:rsidRPr="0019622B" w:rsidDel="00BC4588">
          <w:rPr>
            <w:rFonts w:ascii="Times New Roman" w:hAnsi="Times New Roman" w:cs="Times New Roman"/>
          </w:rPr>
          <w:delText>)</w:delText>
        </w:r>
        <w:r w:rsidR="00D42E2D" w:rsidRPr="0019622B" w:rsidDel="00BC4588">
          <w:rPr>
            <w:rFonts w:ascii="Times New Roman" w:hAnsi="Times New Roman" w:cs="Times New Roman"/>
          </w:rPr>
          <w:delText>, which</w:delText>
        </w:r>
      </w:del>
      <w:ins w:id="113" w:author="Ning Lin" w:date="2018-10-10T12:20:00Z">
        <w:r w:rsidR="00BC4588">
          <w:rPr>
            <w:rFonts w:ascii="Times New Roman" w:hAnsi="Times New Roman" w:cs="Times New Roman"/>
          </w:rPr>
          <w:t>A BN</w:t>
        </w:r>
      </w:ins>
      <w:r w:rsidR="00D42E2D" w:rsidRPr="0019622B">
        <w:rPr>
          <w:rFonts w:ascii="Times New Roman" w:hAnsi="Times New Roman" w:cs="Times New Roman"/>
        </w:rPr>
        <w:t xml:space="preserve"> is a statistical model to describe probabilistic relationships among a set of variables using a directed acyclic graph (DAG)</w:t>
      </w:r>
      <w:r w:rsidR="00296BE7" w:rsidRPr="0019622B">
        <w:rPr>
          <w:rFonts w:ascii="Times New Roman" w:hAnsi="Times New Roman" w:cs="Times New Roman"/>
        </w:rPr>
        <w:t xml:space="preserve"> (Pearl 2014)</w:t>
      </w:r>
      <w:r w:rsidR="00D42E2D" w:rsidRPr="0019622B">
        <w:rPr>
          <w:rFonts w:ascii="Times New Roman" w:hAnsi="Times New Roman" w:cs="Times New Roman"/>
        </w:rPr>
        <w:t xml:space="preserve">. The DAG structure of BN enables the Joint probability distribution (JPD) of all the modelled parameters to be expressed in terms of a product of conditional probability distributions (CPD), describing each variable in terms of its parents, i.e., those variables it depends upon. </w:t>
      </w:r>
      <w:del w:id="114" w:author="Ning Lin" w:date="2018-10-10T12:11:00Z">
        <w:r w:rsidR="00D42E2D" w:rsidRPr="0019622B" w:rsidDel="00F81208">
          <w:rPr>
            <w:rFonts w:ascii="Times New Roman" w:hAnsi="Times New Roman" w:cs="Times New Roman"/>
          </w:rPr>
          <w:delText>Thus:</w:delText>
        </w:r>
      </w:del>
    </w:p>
    <w:p w14:paraId="4A9337C3" w14:textId="58535A02" w:rsidR="003F0717" w:rsidRPr="0019622B" w:rsidDel="00F81208" w:rsidRDefault="003F0717" w:rsidP="00F81208">
      <w:pPr>
        <w:spacing w:before="240"/>
        <w:ind w:firstLine="720"/>
        <w:rPr>
          <w:del w:id="115" w:author="Ning Lin" w:date="2018-10-10T12:11:00Z"/>
          <w:rFonts w:eastAsia="Times New Roman"/>
          <w:shd w:val="clear" w:color="auto" w:fill="FFFFFF"/>
        </w:rPr>
        <w:pPrChange w:id="116" w:author="Ning Lin" w:date="2018-10-10T12:11:00Z">
          <w:pPr/>
        </w:pPrChange>
      </w:pPr>
      <m:oMathPara>
        <m:oMath>
          <m:r>
            <w:del w:id="117" w:author="Ning Lin" w:date="2018-10-10T12:11:00Z">
              <m:rPr>
                <m:sty m:val="p"/>
              </m:rPr>
              <w:rPr>
                <w:rFonts w:ascii="Cambria Math" w:eastAsia="Times New Roman" w:hAnsi="Cambria Math"/>
                <w:shd w:val="clear" w:color="auto" w:fill="FFFFFF"/>
              </w:rPr>
              <m:t>p</m:t>
            </w:del>
          </m:r>
          <m:d>
            <m:dPr>
              <m:ctrlPr>
                <w:del w:id="118" w:author="Ning Lin" w:date="2018-10-10T12:11:00Z">
                  <w:rPr>
                    <w:rFonts w:ascii="Cambria Math" w:eastAsia="Times New Roman" w:hAnsi="Cambria Math"/>
                    <w:shd w:val="clear" w:color="auto" w:fill="FFFFFF"/>
                  </w:rPr>
                </w:del>
              </m:ctrlPr>
            </m:dPr>
            <m:e>
              <m:r>
                <w:del w:id="119" w:author="Ning Lin" w:date="2018-10-10T12:11:00Z">
                  <m:rPr>
                    <m:sty m:val="b"/>
                  </m:rPr>
                  <w:rPr>
                    <w:rFonts w:ascii="Cambria Math" w:eastAsia="Times New Roman" w:hAnsi="Cambria Math"/>
                    <w:shd w:val="clear" w:color="auto" w:fill="FFFFFF"/>
                  </w:rPr>
                  <m:t>x</m:t>
                </w:del>
              </m:r>
            </m:e>
            <m:e>
              <m:r>
                <w:del w:id="120" w:author="Ning Lin" w:date="2018-10-10T12:11:00Z">
                  <m:rPr>
                    <m:sty m:val="b"/>
                  </m:rPr>
                  <w:rPr>
                    <w:rFonts w:ascii="Cambria Math" w:eastAsia="Times New Roman" w:hAnsi="Cambria Math"/>
                    <w:shd w:val="clear" w:color="auto" w:fill="FFFFFF"/>
                  </w:rPr>
                  <m:t>θ</m:t>
                </w:del>
              </m:r>
            </m:e>
          </m:d>
          <m:r>
            <w:del w:id="121" w:author="Ning Lin" w:date="2018-10-10T12:11:00Z">
              <w:rPr>
                <w:rFonts w:ascii="Cambria Math" w:eastAsia="Times New Roman" w:hAnsi="Cambria Math"/>
                <w:shd w:val="clear" w:color="auto" w:fill="FFFFFF"/>
              </w:rPr>
              <m:t>=</m:t>
            </w:del>
          </m:r>
          <m:sSubSup>
            <m:sSubSupPr>
              <m:ctrlPr>
                <w:del w:id="122" w:author="Ning Lin" w:date="2018-10-10T12:11:00Z">
                  <w:rPr>
                    <w:rFonts w:ascii="Cambria Math" w:eastAsia="Times New Roman" w:hAnsi="Cambria Math"/>
                    <w:i/>
                    <w:shd w:val="clear" w:color="auto" w:fill="FFFFFF"/>
                  </w:rPr>
                </w:del>
              </m:ctrlPr>
            </m:sSubSupPr>
            <m:e>
              <m:r>
                <w:del w:id="123" w:author="Ning Lin" w:date="2018-10-10T12:11:00Z">
                  <w:rPr>
                    <w:rFonts w:ascii="Cambria Math" w:eastAsia="Times New Roman" w:hAnsi="Cambria Math"/>
                    <w:shd w:val="clear" w:color="auto" w:fill="FFFFFF"/>
                  </w:rPr>
                  <m:t>Π</m:t>
                </w:del>
              </m:r>
            </m:e>
            <m:sub>
              <m:r>
                <w:del w:id="124" w:author="Ning Lin" w:date="2018-10-10T12:11:00Z">
                  <w:rPr>
                    <w:rFonts w:ascii="Cambria Math" w:eastAsia="Times New Roman" w:hAnsi="Cambria Math"/>
                    <w:shd w:val="clear" w:color="auto" w:fill="FFFFFF"/>
                  </w:rPr>
                  <m:t>i=1</m:t>
                </w:del>
              </m:r>
            </m:sub>
            <m:sup>
              <m:r>
                <w:del w:id="125" w:author="Ning Lin" w:date="2018-10-10T12:11:00Z">
                  <w:rPr>
                    <w:rFonts w:ascii="Cambria Math" w:eastAsia="Times New Roman" w:hAnsi="Cambria Math"/>
                    <w:shd w:val="clear" w:color="auto" w:fill="FFFFFF"/>
                  </w:rPr>
                  <m:t>n</m:t>
                </w:del>
              </m:r>
            </m:sup>
          </m:sSubSup>
          <m:r>
            <w:del w:id="126" w:author="Ning Lin" w:date="2018-10-10T12:11:00Z">
              <w:rPr>
                <w:rFonts w:ascii="Cambria Math" w:eastAsia="Times New Roman" w:hAnsi="Cambria Math"/>
                <w:shd w:val="clear" w:color="auto" w:fill="FFFFFF"/>
              </w:rPr>
              <m:t>p(</m:t>
            </w:del>
          </m:r>
          <m:sSub>
            <m:sSubPr>
              <m:ctrlPr>
                <w:del w:id="127" w:author="Ning Lin" w:date="2018-10-10T12:11:00Z">
                  <w:rPr>
                    <w:rFonts w:ascii="Cambria Math" w:eastAsia="Times New Roman" w:hAnsi="Cambria Math"/>
                    <w:i/>
                    <w:shd w:val="clear" w:color="auto" w:fill="FFFFFF"/>
                  </w:rPr>
                </w:del>
              </m:ctrlPr>
            </m:sSubPr>
            <m:e>
              <m:r>
                <w:del w:id="128" w:author="Ning Lin" w:date="2018-10-10T12:11:00Z">
                  <w:rPr>
                    <w:rFonts w:ascii="Cambria Math" w:eastAsia="Times New Roman" w:hAnsi="Cambria Math"/>
                    <w:shd w:val="clear" w:color="auto" w:fill="FFFFFF"/>
                  </w:rPr>
                  <m:t>x</m:t>
                </w:del>
              </m:r>
            </m:e>
            <m:sub>
              <m:r>
                <w:del w:id="129" w:author="Ning Lin" w:date="2018-10-10T12:11:00Z">
                  <w:rPr>
                    <w:rFonts w:ascii="Cambria Math" w:eastAsia="Times New Roman" w:hAnsi="Cambria Math"/>
                    <w:shd w:val="clear" w:color="auto" w:fill="FFFFFF"/>
                  </w:rPr>
                  <m:t>i</m:t>
                </w:del>
              </m:r>
            </m:sub>
          </m:sSub>
          <m:r>
            <w:del w:id="130" w:author="Ning Lin" w:date="2018-10-10T12:11:00Z">
              <w:rPr>
                <w:rFonts w:ascii="Cambria Math" w:eastAsia="Times New Roman" w:hAnsi="Cambria Math"/>
                <w:shd w:val="clear" w:color="auto" w:fill="FFFFFF"/>
              </w:rPr>
              <m:t>|</m:t>
            </w:del>
          </m:r>
          <m:r>
            <w:del w:id="131" w:author="Ning Lin" w:date="2018-10-10T12:11:00Z">
              <m:rPr>
                <m:sty m:val="bi"/>
              </m:rPr>
              <w:rPr>
                <w:rFonts w:ascii="Cambria Math" w:eastAsia="Times New Roman" w:hAnsi="Cambria Math"/>
                <w:shd w:val="clear" w:color="auto" w:fill="FFFFFF"/>
              </w:rPr>
              <m:t>pa</m:t>
            </w:del>
          </m:r>
          <m:d>
            <m:dPr>
              <m:ctrlPr>
                <w:del w:id="132" w:author="Ning Lin" w:date="2018-10-10T12:11:00Z">
                  <w:rPr>
                    <w:rFonts w:ascii="Cambria Math" w:eastAsia="Times New Roman" w:hAnsi="Cambria Math"/>
                    <w:i/>
                    <w:shd w:val="clear" w:color="auto" w:fill="FFFFFF"/>
                  </w:rPr>
                </w:del>
              </m:ctrlPr>
            </m:dPr>
            <m:e>
              <m:sSub>
                <m:sSubPr>
                  <m:ctrlPr>
                    <w:del w:id="133" w:author="Ning Lin" w:date="2018-10-10T12:11:00Z">
                      <w:rPr>
                        <w:rFonts w:ascii="Cambria Math" w:eastAsia="Times New Roman" w:hAnsi="Cambria Math"/>
                        <w:i/>
                        <w:shd w:val="clear" w:color="auto" w:fill="FFFFFF"/>
                      </w:rPr>
                    </w:del>
                  </m:ctrlPr>
                </m:sSubPr>
                <m:e>
                  <m:r>
                    <w:del w:id="134" w:author="Ning Lin" w:date="2018-10-10T12:11:00Z">
                      <w:rPr>
                        <w:rFonts w:ascii="Cambria Math" w:eastAsia="Times New Roman" w:hAnsi="Cambria Math"/>
                        <w:shd w:val="clear" w:color="auto" w:fill="FFFFFF"/>
                      </w:rPr>
                      <m:t>x</m:t>
                    </w:del>
                  </m:r>
                </m:e>
                <m:sub>
                  <m:r>
                    <w:del w:id="135" w:author="Ning Lin" w:date="2018-10-10T12:11:00Z">
                      <w:rPr>
                        <w:rFonts w:ascii="Cambria Math" w:eastAsia="Times New Roman" w:hAnsi="Cambria Math"/>
                        <w:shd w:val="clear" w:color="auto" w:fill="FFFFFF"/>
                      </w:rPr>
                      <m:t>i</m:t>
                    </w:del>
                  </m:r>
                </m:sub>
              </m:sSub>
            </m:e>
          </m:d>
          <m:r>
            <w:del w:id="136" w:author="Ning Lin" w:date="2018-10-10T12:11:00Z">
              <w:rPr>
                <w:rFonts w:ascii="Cambria Math" w:eastAsia="Times New Roman" w:hAnsi="Cambria Math"/>
                <w:shd w:val="clear" w:color="auto" w:fill="FFFFFF"/>
              </w:rPr>
              <m:t>,</m:t>
            </w:del>
          </m:r>
          <m:sSub>
            <m:sSubPr>
              <m:ctrlPr>
                <w:del w:id="137" w:author="Ning Lin" w:date="2018-10-10T12:11:00Z">
                  <w:rPr>
                    <w:rFonts w:ascii="Cambria Math" w:eastAsia="Times New Roman" w:hAnsi="Cambria Math"/>
                    <w:i/>
                    <w:shd w:val="clear" w:color="auto" w:fill="FFFFFF"/>
                  </w:rPr>
                </w:del>
              </m:ctrlPr>
            </m:sSubPr>
            <m:e>
              <m:r>
                <w:del w:id="138" w:author="Ning Lin" w:date="2018-10-10T12:11:00Z">
                  <w:rPr>
                    <w:rFonts w:ascii="Cambria Math" w:eastAsia="Times New Roman" w:hAnsi="Cambria Math"/>
                    <w:shd w:val="clear" w:color="auto" w:fill="FFFFFF"/>
                  </w:rPr>
                  <m:t>θ</m:t>
                </w:del>
              </m:r>
            </m:e>
            <m:sub>
              <m:r>
                <w:del w:id="139" w:author="Ning Lin" w:date="2018-10-10T12:11:00Z">
                  <w:rPr>
                    <w:rFonts w:ascii="Cambria Math" w:eastAsia="Times New Roman" w:hAnsi="Cambria Math"/>
                    <w:shd w:val="clear" w:color="auto" w:fill="FFFFFF"/>
                  </w:rPr>
                  <m:t>i</m:t>
                </w:del>
              </m:r>
            </m:sub>
          </m:sSub>
          <m:r>
            <w:del w:id="140" w:author="Ning Lin" w:date="2018-10-10T12:11:00Z">
              <w:rPr>
                <w:rFonts w:ascii="Cambria Math" w:eastAsia="Times New Roman" w:hAnsi="Cambria Math"/>
                <w:shd w:val="clear" w:color="auto" w:fill="FFFFFF"/>
              </w:rPr>
              <m:t>)</m:t>
            </w:del>
          </m:r>
        </m:oMath>
      </m:oMathPara>
    </w:p>
    <w:p w14:paraId="6365C90E" w14:textId="742A338A" w:rsidR="003F0717" w:rsidRPr="0019622B" w:rsidDel="00BC4588" w:rsidRDefault="003F0717" w:rsidP="00F81208">
      <w:pPr>
        <w:spacing w:before="240"/>
        <w:ind w:firstLine="720"/>
        <w:rPr>
          <w:del w:id="141" w:author="Ning Lin" w:date="2018-10-10T12:22:00Z"/>
          <w:rFonts w:eastAsia="Times New Roman"/>
          <w:shd w:val="clear" w:color="auto" w:fill="FFFFFF"/>
        </w:rPr>
        <w:pPrChange w:id="142" w:author="Ning Lin" w:date="2018-10-10T12:11:00Z">
          <w:pPr/>
        </w:pPrChange>
      </w:pPr>
      <w:del w:id="143" w:author="Ning Lin" w:date="2018-10-10T12:11:00Z">
        <w:r w:rsidRPr="0019622B" w:rsidDel="00F81208">
          <w:rPr>
            <w:rFonts w:ascii="Times New Roman" w:hAnsi="Times New Roman" w:cs="Times New Roman" w:hint="eastAsia"/>
          </w:rPr>
          <w:tab/>
        </w:r>
        <w:r w:rsidRPr="0019622B" w:rsidDel="00F81208">
          <w:rPr>
            <w:rFonts w:eastAsia="Times New Roman"/>
            <w:shd w:val="clear" w:color="auto" w:fill="FFFFFF"/>
          </w:rPr>
          <w:delText xml:space="preserve">where </w:delText>
        </w:r>
        <m:oMath>
          <m:r>
            <m:rPr>
              <m:sty m:val="b"/>
            </m:rPr>
            <w:rPr>
              <w:rFonts w:ascii="Cambria Math" w:eastAsia="Times New Roman" w:hAnsi="Cambria Math"/>
              <w:shd w:val="clear" w:color="auto" w:fill="FFFFFF"/>
            </w:rPr>
            <m:t>x</m:t>
          </m:r>
          <m:r>
            <m:rPr>
              <m:sty m:val="p"/>
            </m:rPr>
            <w:rPr>
              <w:rFonts w:ascii="Cambria Math" w:eastAsia="Times New Roman" w:hAnsi="Cambria Math"/>
              <w:shd w:val="clear" w:color="auto" w:fill="FFFFFF"/>
            </w:rPr>
            <m:t>={</m:t>
          </m:r>
          <m:sSub>
            <m:sSubPr>
              <m:ctrlPr>
                <w:rPr>
                  <w:rFonts w:ascii="Cambria Math" w:eastAsia="Times New Roman" w:hAnsi="Cambria Math"/>
                  <w:i/>
                  <w:shd w:val="clear" w:color="auto" w:fill="FFFFFF"/>
                </w:rPr>
              </m:ctrlPr>
            </m:sSubPr>
            <m:e>
              <m:r>
                <w:rPr>
                  <w:rFonts w:ascii="Cambria Math" w:eastAsia="Times New Roman" w:hAnsi="Cambria Math"/>
                  <w:shd w:val="clear" w:color="auto" w:fill="FFFFFF"/>
                </w:rPr>
                <m:t>x</m:t>
              </m:r>
            </m:e>
            <m:sub>
              <m:r>
                <w:rPr>
                  <w:rFonts w:ascii="Cambria Math" w:eastAsia="Times New Roman" w:hAnsi="Cambria Math"/>
                  <w:shd w:val="clear" w:color="auto" w:fill="FFFFFF"/>
                </w:rPr>
                <m:t>1</m:t>
              </m:r>
            </m:sub>
          </m:sSub>
          <m:r>
            <w:rPr>
              <w:rFonts w:ascii="Cambria Math" w:eastAsia="Times New Roman" w:hAnsi="Cambria Math"/>
              <w:shd w:val="clear" w:color="auto" w:fill="FFFFFF"/>
            </w:rPr>
            <m:t>,…,</m:t>
          </m:r>
          <m:sSub>
            <m:sSubPr>
              <m:ctrlPr>
                <w:rPr>
                  <w:rFonts w:ascii="Cambria Math" w:eastAsia="Times New Roman" w:hAnsi="Cambria Math"/>
                  <w:i/>
                  <w:shd w:val="clear" w:color="auto" w:fill="FFFFFF"/>
                </w:rPr>
              </m:ctrlPr>
            </m:sSubPr>
            <m:e>
              <m:r>
                <w:rPr>
                  <w:rFonts w:ascii="Cambria Math" w:eastAsia="Times New Roman" w:hAnsi="Cambria Math"/>
                  <w:shd w:val="clear" w:color="auto" w:fill="FFFFFF"/>
                </w:rPr>
                <m:t>x</m:t>
              </m:r>
            </m:e>
            <m:sub>
              <m:r>
                <w:rPr>
                  <w:rFonts w:ascii="Cambria Math" w:eastAsia="Times New Roman" w:hAnsi="Cambria Math"/>
                  <w:shd w:val="clear" w:color="auto" w:fill="FFFFFF"/>
                </w:rPr>
                <m:t>n</m:t>
              </m:r>
            </m:sub>
          </m:sSub>
          <m:r>
            <m:rPr>
              <m:sty m:val="p"/>
            </m:rPr>
            <w:rPr>
              <w:rFonts w:ascii="Cambria Math" w:eastAsia="Times New Roman" w:hAnsi="Cambria Math"/>
              <w:shd w:val="clear" w:color="auto" w:fill="FFFFFF"/>
            </w:rPr>
            <m:t>}</m:t>
          </m:r>
        </m:oMath>
        <w:r w:rsidRPr="0019622B" w:rsidDel="00F81208">
          <w:rPr>
            <w:rFonts w:eastAsia="Times New Roman"/>
            <w:shd w:val="clear" w:color="auto" w:fill="FFFFFF"/>
          </w:rPr>
          <w:delText xml:space="preserve"> are the variables (nodes in the BN) and </w:delText>
        </w:r>
        <m:oMath>
          <m:r>
            <m:rPr>
              <m:sty m:val="b"/>
            </m:rPr>
            <w:rPr>
              <w:rFonts w:ascii="Cambria Math" w:eastAsia="Times New Roman" w:hAnsi="Cambria Math"/>
              <w:shd w:val="clear" w:color="auto" w:fill="FFFFFF"/>
            </w:rPr>
            <m:t>θ</m:t>
          </m:r>
          <m:r>
            <m:rPr>
              <m:sty m:val="p"/>
            </m:rPr>
            <w:rPr>
              <w:rFonts w:ascii="Cambria Math" w:eastAsia="Times New Roman" w:hAnsi="Cambria Math"/>
              <w:shd w:val="clear" w:color="auto" w:fill="FFFFFF"/>
            </w:rPr>
            <m:t>={</m:t>
          </m:r>
          <m:sSub>
            <m:sSubPr>
              <m:ctrlPr>
                <w:rPr>
                  <w:rFonts w:ascii="Cambria Math" w:eastAsia="Times New Roman" w:hAnsi="Cambria Math"/>
                  <w:i/>
                  <w:shd w:val="clear" w:color="auto" w:fill="FFFFFF"/>
                </w:rPr>
              </m:ctrlPr>
            </m:sSubPr>
            <m:e>
              <m:r>
                <w:rPr>
                  <w:rFonts w:ascii="Cambria Math" w:eastAsia="Times New Roman" w:hAnsi="Cambria Math"/>
                  <w:shd w:val="clear" w:color="auto" w:fill="FFFFFF"/>
                </w:rPr>
                <m:t>θ</m:t>
              </m:r>
            </m:e>
            <m:sub>
              <m:r>
                <w:rPr>
                  <w:rFonts w:ascii="Cambria Math" w:eastAsia="Times New Roman" w:hAnsi="Cambria Math"/>
                  <w:shd w:val="clear" w:color="auto" w:fill="FFFFFF"/>
                </w:rPr>
                <m:t>1</m:t>
              </m:r>
            </m:sub>
          </m:sSub>
          <m:r>
            <w:rPr>
              <w:rFonts w:ascii="Cambria Math" w:eastAsia="Times New Roman" w:hAnsi="Cambria Math"/>
              <w:shd w:val="clear" w:color="auto" w:fill="FFFFFF"/>
            </w:rPr>
            <m:t>,…,</m:t>
          </m:r>
          <m:sSub>
            <m:sSubPr>
              <m:ctrlPr>
                <w:rPr>
                  <w:rFonts w:ascii="Cambria Math" w:eastAsia="Times New Roman" w:hAnsi="Cambria Math"/>
                  <w:i/>
                  <w:shd w:val="clear" w:color="auto" w:fill="FFFFFF"/>
                </w:rPr>
              </m:ctrlPr>
            </m:sSubPr>
            <m:e>
              <m:r>
                <w:rPr>
                  <w:rFonts w:ascii="Cambria Math" w:eastAsia="Times New Roman" w:hAnsi="Cambria Math"/>
                  <w:shd w:val="clear" w:color="auto" w:fill="FFFFFF"/>
                </w:rPr>
                <m:t>θ</m:t>
              </m:r>
            </m:e>
            <m:sub>
              <m:r>
                <w:rPr>
                  <w:rFonts w:ascii="Cambria Math" w:eastAsia="Times New Roman" w:hAnsi="Cambria Math"/>
                  <w:shd w:val="clear" w:color="auto" w:fill="FFFFFF"/>
                </w:rPr>
                <m:t>n</m:t>
              </m:r>
            </m:sub>
          </m:sSub>
          <m:r>
            <m:rPr>
              <m:sty m:val="p"/>
            </m:rPr>
            <w:rPr>
              <w:rFonts w:ascii="Cambria Math" w:eastAsia="Times New Roman" w:hAnsi="Cambria Math"/>
              <w:shd w:val="clear" w:color="auto" w:fill="FFFFFF"/>
            </w:rPr>
            <m:t>}</m:t>
          </m:r>
        </m:oMath>
        <w:r w:rsidRPr="0019622B" w:rsidDel="00F81208">
          <w:rPr>
            <w:rFonts w:eastAsia="Times New Roman"/>
            <w:shd w:val="clear" w:color="auto" w:fill="FFFFFF"/>
          </w:rPr>
          <w:delText xml:space="preserve"> denotes the model parameters, where </w:delText>
        </w:r>
        <m:oMath>
          <m:sSub>
            <m:sSubPr>
              <m:ctrlPr>
                <w:rPr>
                  <w:rFonts w:ascii="Cambria Math" w:eastAsia="Times New Roman" w:hAnsi="Cambria Math"/>
                  <w:i/>
                  <w:shd w:val="clear" w:color="auto" w:fill="FFFFFF"/>
                </w:rPr>
              </m:ctrlPr>
            </m:sSubPr>
            <m:e>
              <m:r>
                <w:rPr>
                  <w:rFonts w:ascii="Cambria Math" w:eastAsia="Times New Roman" w:hAnsi="Cambria Math"/>
                  <w:shd w:val="clear" w:color="auto" w:fill="FFFFFF"/>
                </w:rPr>
                <m:t>θ</m:t>
              </m:r>
            </m:e>
            <m:sub>
              <m:r>
                <w:rPr>
                  <w:rFonts w:ascii="Cambria Math" w:eastAsia="Times New Roman" w:hAnsi="Cambria Math"/>
                  <w:shd w:val="clear" w:color="auto" w:fill="FFFFFF"/>
                </w:rPr>
                <m:t>i</m:t>
              </m:r>
            </m:sub>
          </m:sSub>
        </m:oMath>
        <w:r w:rsidRPr="0019622B" w:rsidDel="00F81208">
          <w:rPr>
            <w:rFonts w:eastAsia="Times New Roman" w:hint="eastAsia"/>
            <w:shd w:val="clear" w:color="auto" w:fill="FFFFFF"/>
          </w:rPr>
          <w:delText xml:space="preserve"> </w:delText>
        </w:r>
        <w:r w:rsidRPr="0019622B" w:rsidDel="00F81208">
          <w:rPr>
            <w:rFonts w:eastAsia="Times New Roman"/>
            <w:shd w:val="clear" w:color="auto" w:fill="FFFFFF"/>
          </w:rPr>
          <w:delText xml:space="preserve">,taking a form of conditional probability </w:delText>
        </w:r>
        <w:r w:rsidRPr="0019622B" w:rsidDel="00F81208">
          <w:rPr>
            <w:rFonts w:eastAsia="Times New Roman" w:hint="eastAsia"/>
            <w:shd w:val="clear" w:color="auto" w:fill="FFFFFF"/>
          </w:rPr>
          <w:delText>table</w:delText>
        </w:r>
        <w:r w:rsidRPr="0019622B" w:rsidDel="00F81208">
          <w:rPr>
            <w:rFonts w:eastAsia="Times New Roman"/>
            <w:shd w:val="clear" w:color="auto" w:fill="FFFFFF"/>
          </w:rPr>
          <w:delText>, is the set of parameters describing the distribution for the i</w:delText>
        </w:r>
        <w:r w:rsidRPr="0019622B" w:rsidDel="00F81208">
          <w:rPr>
            <w:rFonts w:eastAsia="Times New Roman"/>
            <w:shd w:val="clear" w:color="auto" w:fill="FFFFFF"/>
            <w:vertAlign w:val="superscript"/>
          </w:rPr>
          <w:delText>th</w:delText>
        </w:r>
        <w:r w:rsidRPr="0019622B" w:rsidDel="00F81208">
          <w:rPr>
            <w:rFonts w:eastAsia="Times New Roman" w:hint="eastAsia"/>
            <w:shd w:val="clear" w:color="auto" w:fill="FFFFFF"/>
          </w:rPr>
          <w:delText xml:space="preserve"> </w:delText>
        </w:r>
        <w:r w:rsidRPr="0019622B" w:rsidDel="00F81208">
          <w:rPr>
            <w:rFonts w:eastAsia="Times New Roman"/>
            <w:shd w:val="clear" w:color="auto" w:fill="FFFFFF"/>
          </w:rPr>
          <w:delText xml:space="preserve">variable </w:delText>
        </w:r>
        <m:oMath>
          <m:sSub>
            <m:sSubPr>
              <m:ctrlPr>
                <w:rPr>
                  <w:rFonts w:ascii="Cambria Math" w:eastAsia="Times New Roman" w:hAnsi="Cambria Math"/>
                  <w:i/>
                  <w:shd w:val="clear" w:color="auto" w:fill="FFFFFF"/>
                </w:rPr>
              </m:ctrlPr>
            </m:sSubPr>
            <m:e>
              <m:r>
                <w:rPr>
                  <w:rFonts w:ascii="Cambria Math" w:eastAsia="Times New Roman" w:hAnsi="Cambria Math"/>
                  <w:shd w:val="clear" w:color="auto" w:fill="FFFFFF"/>
                </w:rPr>
                <m:t>x</m:t>
              </m:r>
            </m:e>
            <m:sub>
              <m:r>
                <w:rPr>
                  <w:rFonts w:ascii="Cambria Math" w:eastAsia="Times New Roman" w:hAnsi="Cambria Math"/>
                  <w:shd w:val="clear" w:color="auto" w:fill="FFFFFF"/>
                </w:rPr>
                <m:t>i</m:t>
              </m:r>
            </m:sub>
          </m:sSub>
        </m:oMath>
        <w:r w:rsidRPr="0019622B" w:rsidDel="00F81208">
          <w:rPr>
            <w:rFonts w:eastAsia="Times New Roman"/>
            <w:shd w:val="clear" w:color="auto" w:fill="FFFFFF"/>
          </w:rPr>
          <w:delText xml:space="preserve">, and </w:delText>
        </w:r>
        <m:oMath>
          <m:r>
            <m:rPr>
              <m:sty m:val="bi"/>
            </m:rPr>
            <w:rPr>
              <w:rFonts w:ascii="Cambria Math" w:eastAsia="Times New Roman" w:hAnsi="Cambria Math"/>
              <w:shd w:val="clear" w:color="auto" w:fill="FFFFFF"/>
            </w:rPr>
            <m:t>pa</m:t>
          </m:r>
          <m:d>
            <m:dPr>
              <m:ctrlPr>
                <w:rPr>
                  <w:rFonts w:ascii="Cambria Math" w:eastAsia="Times New Roman" w:hAnsi="Cambria Math"/>
                  <w:i/>
                  <w:shd w:val="clear" w:color="auto" w:fill="FFFFFF"/>
                </w:rPr>
              </m:ctrlPr>
            </m:dPr>
            <m:e>
              <m:sSub>
                <m:sSubPr>
                  <m:ctrlPr>
                    <w:rPr>
                      <w:rFonts w:ascii="Cambria Math" w:eastAsia="Times New Roman" w:hAnsi="Cambria Math"/>
                      <w:i/>
                      <w:shd w:val="clear" w:color="auto" w:fill="FFFFFF"/>
                    </w:rPr>
                  </m:ctrlPr>
                </m:sSubPr>
                <m:e>
                  <m:r>
                    <w:rPr>
                      <w:rFonts w:ascii="Cambria Math" w:eastAsia="Times New Roman" w:hAnsi="Cambria Math"/>
                      <w:shd w:val="clear" w:color="auto" w:fill="FFFFFF"/>
                    </w:rPr>
                    <m:t>x</m:t>
                  </m:r>
                </m:e>
                <m:sub>
                  <m:r>
                    <w:rPr>
                      <w:rFonts w:ascii="Cambria Math" w:eastAsia="Times New Roman" w:hAnsi="Cambria Math"/>
                      <w:shd w:val="clear" w:color="auto" w:fill="FFFFFF"/>
                    </w:rPr>
                    <m:t>i</m:t>
                  </m:r>
                </m:sub>
              </m:sSub>
            </m:e>
          </m:d>
          <m:r>
            <w:rPr>
              <w:rFonts w:ascii="Cambria Math" w:eastAsia="Times New Roman" w:hAnsi="Cambria Math"/>
              <w:shd w:val="clear" w:color="auto" w:fill="FFFFFF"/>
            </w:rPr>
            <m:t xml:space="preserve"> </m:t>
          </m:r>
        </m:oMath>
        <w:r w:rsidRPr="0019622B" w:rsidDel="00F81208">
          <w:rPr>
            <w:rFonts w:eastAsia="Times New Roman"/>
            <w:shd w:val="clear" w:color="auto" w:fill="FFFFFF"/>
          </w:rPr>
          <w:delText xml:space="preserve">denotes the parents of </w:delText>
        </w:r>
        <m:oMath>
          <m:sSub>
            <m:sSubPr>
              <m:ctrlPr>
                <w:rPr>
                  <w:rFonts w:ascii="Cambria Math" w:eastAsia="Times New Roman" w:hAnsi="Cambria Math"/>
                  <w:i/>
                  <w:shd w:val="clear" w:color="auto" w:fill="FFFFFF"/>
                </w:rPr>
              </m:ctrlPr>
            </m:sSubPr>
            <m:e>
              <m:r>
                <w:rPr>
                  <w:rFonts w:ascii="Cambria Math" w:eastAsia="Times New Roman" w:hAnsi="Cambria Math"/>
                  <w:shd w:val="clear" w:color="auto" w:fill="FFFFFF"/>
                </w:rPr>
                <m:t>x</m:t>
              </m:r>
            </m:e>
            <m:sub>
              <m:r>
                <w:rPr>
                  <w:rFonts w:ascii="Cambria Math" w:eastAsia="Times New Roman" w:hAnsi="Cambria Math"/>
                  <w:shd w:val="clear" w:color="auto" w:fill="FFFFFF"/>
                </w:rPr>
                <m:t>i</m:t>
              </m:r>
            </m:sub>
          </m:sSub>
        </m:oMath>
        <w:r w:rsidRPr="0019622B" w:rsidDel="00F81208">
          <w:rPr>
            <w:rFonts w:eastAsia="Times New Roman"/>
            <w:shd w:val="clear" w:color="auto" w:fill="FFFFFF"/>
          </w:rPr>
          <w:delText>.</w:delText>
        </w:r>
      </w:del>
    </w:p>
    <w:p w14:paraId="451F1CCD" w14:textId="60B60624" w:rsidR="00D42E2D" w:rsidRPr="0019622B" w:rsidRDefault="00D42E2D" w:rsidP="00BC4588">
      <w:pPr>
        <w:spacing w:before="240"/>
        <w:ind w:firstLine="720"/>
        <w:rPr>
          <w:rFonts w:ascii="Times New Roman" w:hAnsi="Times New Roman" w:cs="Times New Roman"/>
        </w:rPr>
      </w:pPr>
      <w:r w:rsidRPr="0019622B">
        <w:rPr>
          <w:rFonts w:ascii="Times New Roman" w:hAnsi="Times New Roman" w:cs="Times New Roman"/>
        </w:rPr>
        <w:t xml:space="preserve">We </w:t>
      </w:r>
      <w:r w:rsidR="00351F29" w:rsidRPr="0019622B">
        <w:rPr>
          <w:rFonts w:ascii="Times New Roman" w:hAnsi="Times New Roman" w:cs="Times New Roman"/>
        </w:rPr>
        <w:t>employ</w:t>
      </w:r>
      <w:r w:rsidRPr="0019622B">
        <w:rPr>
          <w:rFonts w:ascii="Times New Roman" w:hAnsi="Times New Roman" w:cs="Times New Roman"/>
        </w:rPr>
        <w:t xml:space="preserve"> BN here for its ability to propagate uncertainty, perform inference and calculate conditional probabilities</w:t>
      </w:r>
      <w:del w:id="144" w:author="Ning Lin" w:date="2018-10-10T14:23:00Z">
        <w:r w:rsidRPr="0019622B" w:rsidDel="0037730C">
          <w:rPr>
            <w:rFonts w:ascii="Times New Roman" w:hAnsi="Times New Roman" w:cs="Times New Roman"/>
          </w:rPr>
          <w:delText>, and structure the integration of stochastic, deterministic and expert relationships</w:delText>
        </w:r>
      </w:del>
      <w:r w:rsidRPr="0019622B">
        <w:rPr>
          <w:rFonts w:ascii="Times New Roman" w:hAnsi="Times New Roman" w:cs="Times New Roman"/>
        </w:rPr>
        <w:t xml:space="preserve">. BN </w:t>
      </w:r>
      <w:r w:rsidR="00351F29" w:rsidRPr="0019622B">
        <w:rPr>
          <w:rFonts w:ascii="Times New Roman" w:hAnsi="Times New Roman" w:cs="Times New Roman"/>
        </w:rPr>
        <w:t>has better capabilities of handling</w:t>
      </w:r>
      <w:r w:rsidRPr="0019622B">
        <w:rPr>
          <w:rFonts w:ascii="Times New Roman" w:hAnsi="Times New Roman" w:cs="Times New Roman"/>
        </w:rPr>
        <w:t xml:space="preserve"> nonlinear discrete dataset than other regression-based relationship model such as S</w:t>
      </w:r>
      <w:r w:rsidR="00351F29" w:rsidRPr="0019622B">
        <w:rPr>
          <w:rFonts w:ascii="Times New Roman" w:hAnsi="Times New Roman" w:cs="Times New Roman"/>
        </w:rPr>
        <w:t xml:space="preserve">tructural </w:t>
      </w:r>
      <w:r w:rsidRPr="0019622B">
        <w:rPr>
          <w:rFonts w:ascii="Times New Roman" w:hAnsi="Times New Roman" w:cs="Times New Roman"/>
        </w:rPr>
        <w:t>E</w:t>
      </w:r>
      <w:r w:rsidR="00351F29" w:rsidRPr="0019622B">
        <w:rPr>
          <w:rFonts w:ascii="Times New Roman" w:hAnsi="Times New Roman" w:cs="Times New Roman"/>
        </w:rPr>
        <w:t xml:space="preserve">quation </w:t>
      </w:r>
      <w:r w:rsidRPr="0019622B">
        <w:rPr>
          <w:rFonts w:ascii="Times New Roman" w:hAnsi="Times New Roman" w:cs="Times New Roman"/>
        </w:rPr>
        <w:t>M</w:t>
      </w:r>
      <w:r w:rsidR="00351F29" w:rsidRPr="0019622B">
        <w:rPr>
          <w:rFonts w:ascii="Times New Roman" w:hAnsi="Times New Roman" w:cs="Times New Roman"/>
        </w:rPr>
        <w:t>odel</w:t>
      </w:r>
      <w:r w:rsidRPr="0019622B">
        <w:rPr>
          <w:rFonts w:ascii="Times New Roman" w:hAnsi="Times New Roman" w:cs="Times New Roman"/>
        </w:rPr>
        <w:t xml:space="preserve"> (Marek and Herbert1993). Also, BN shows superiority </w:t>
      </w:r>
      <w:r w:rsidR="00351F29" w:rsidRPr="0019622B">
        <w:rPr>
          <w:rFonts w:ascii="Times New Roman" w:hAnsi="Times New Roman" w:cs="Times New Roman"/>
        </w:rPr>
        <w:t>over</w:t>
      </w:r>
      <w:r w:rsidRPr="0019622B">
        <w:rPr>
          <w:rFonts w:ascii="Times New Roman" w:hAnsi="Times New Roman" w:cs="Times New Roman"/>
        </w:rPr>
        <w:t xml:space="preserve"> other statistical methods when dealing with incomplete data by flexible marginalization</w:t>
      </w:r>
      <w:r w:rsidR="00351F29" w:rsidRPr="0019622B">
        <w:rPr>
          <w:rStyle w:val="FootnoteReference"/>
          <w:rFonts w:ascii="Times New Roman" w:hAnsi="Times New Roman" w:cs="Times New Roman"/>
        </w:rPr>
        <w:footnoteReference w:id="2"/>
      </w:r>
      <w:r w:rsidR="00351F29" w:rsidRPr="0019622B">
        <w:rPr>
          <w:rFonts w:ascii="Times New Roman" w:hAnsi="Times New Roman" w:cs="Times New Roman"/>
        </w:rPr>
        <w:t xml:space="preserve"> methods (</w:t>
      </w:r>
      <w:proofErr w:type="spellStart"/>
      <w:r w:rsidR="00351F29" w:rsidRPr="0019622B">
        <w:rPr>
          <w:rFonts w:ascii="Times New Roman" w:hAnsi="Times New Roman" w:cs="Times New Roman"/>
        </w:rPr>
        <w:t>Nasrabadi</w:t>
      </w:r>
      <w:proofErr w:type="spellEnd"/>
      <w:r w:rsidR="00351F29" w:rsidRPr="0019622B">
        <w:rPr>
          <w:rFonts w:ascii="Times New Roman" w:hAnsi="Times New Roman" w:cs="Times New Roman"/>
        </w:rPr>
        <w:t xml:space="preserve"> 2007).</w:t>
      </w:r>
      <w:r w:rsidRPr="0019622B">
        <w:rPr>
          <w:rFonts w:ascii="Times New Roman" w:hAnsi="Times New Roman" w:cs="Times New Roman"/>
        </w:rPr>
        <w:t xml:space="preserve"> The sample size of this problem (~</w:t>
      </w:r>
      <w:r w:rsidR="00A237BB" w:rsidRPr="0019622B">
        <w:rPr>
          <w:rFonts w:ascii="Times New Roman" w:hAnsi="Times New Roman" w:cs="Times New Roman"/>
        </w:rPr>
        <w:t>3</w:t>
      </w:r>
      <w:r w:rsidR="00A237BB" w:rsidRPr="0019622B">
        <w:rPr>
          <w:rFonts w:ascii="Times New Roman" w:hAnsi="Times New Roman" w:cs="Times New Roman" w:hint="eastAsia"/>
        </w:rPr>
        <w:t>8</w:t>
      </w:r>
      <w:r w:rsidR="00A237BB" w:rsidRPr="0019622B">
        <w:rPr>
          <w:rFonts w:ascii="Times New Roman" w:hAnsi="Times New Roman" w:cs="Times New Roman"/>
        </w:rPr>
        <w:t xml:space="preserve">00 </w:t>
      </w:r>
      <w:r w:rsidRPr="0019622B">
        <w:rPr>
          <w:rFonts w:ascii="Times New Roman" w:hAnsi="Times New Roman" w:cs="Times New Roman"/>
        </w:rPr>
        <w:t>samples) falls under the significant dataset size for modern machine learning tools (e.g. deep neural network) while BN works perfectly (</w:t>
      </w:r>
      <w:proofErr w:type="spellStart"/>
      <w:r w:rsidR="00296BE7" w:rsidRPr="0019622B">
        <w:rPr>
          <w:rFonts w:ascii="Times New Roman" w:hAnsi="Times New Roman" w:cs="Times New Roman"/>
        </w:rPr>
        <w:t>S</w:t>
      </w:r>
      <w:r w:rsidRPr="0019622B">
        <w:rPr>
          <w:rFonts w:ascii="Times New Roman" w:hAnsi="Times New Roman" w:cs="Times New Roman"/>
        </w:rPr>
        <w:t>klearn</w:t>
      </w:r>
      <w:proofErr w:type="spellEnd"/>
      <w:r w:rsidRPr="0019622B">
        <w:rPr>
          <w:rFonts w:ascii="Times New Roman" w:hAnsi="Times New Roman" w:cs="Times New Roman"/>
        </w:rPr>
        <w:t xml:space="preserve"> 2007). BNs have been applied </w:t>
      </w:r>
      <w:r w:rsidR="00351F29" w:rsidRPr="0019622B">
        <w:rPr>
          <w:rFonts w:ascii="Times New Roman" w:hAnsi="Times New Roman" w:cs="Times New Roman"/>
        </w:rPr>
        <w:t xml:space="preserve">in previous studies on </w:t>
      </w:r>
      <w:r w:rsidRPr="0019622B">
        <w:rPr>
          <w:rFonts w:ascii="Times New Roman" w:hAnsi="Times New Roman" w:cs="Times New Roman"/>
        </w:rPr>
        <w:t>risk communication (</w:t>
      </w:r>
      <w:proofErr w:type="spellStart"/>
      <w:r w:rsidRPr="0019622B">
        <w:rPr>
          <w:rFonts w:ascii="Times New Roman" w:hAnsi="Times New Roman" w:cs="Times New Roman"/>
        </w:rPr>
        <w:t>Dharshing</w:t>
      </w:r>
      <w:proofErr w:type="spellEnd"/>
      <w:r w:rsidRPr="0019622B">
        <w:rPr>
          <w:rFonts w:ascii="Times New Roman" w:hAnsi="Times New Roman" w:cs="Times New Roman"/>
        </w:rPr>
        <w:t xml:space="preserve"> </w:t>
      </w:r>
      <w:r w:rsidR="00351F29" w:rsidRPr="0019622B">
        <w:rPr>
          <w:rFonts w:ascii="Times New Roman" w:hAnsi="Times New Roman" w:cs="Times New Roman"/>
        </w:rPr>
        <w:t xml:space="preserve">et al. 2017; Eckel et al. 2009), </w:t>
      </w:r>
      <w:r w:rsidRPr="0019622B">
        <w:rPr>
          <w:rFonts w:ascii="Times New Roman" w:hAnsi="Times New Roman" w:cs="Times New Roman"/>
        </w:rPr>
        <w:t xml:space="preserve">coastal </w:t>
      </w:r>
      <w:r w:rsidR="00351F29" w:rsidRPr="0019622B">
        <w:rPr>
          <w:rFonts w:ascii="Times New Roman" w:hAnsi="Times New Roman" w:cs="Times New Roman"/>
        </w:rPr>
        <w:t>risk analysis and decision making (</w:t>
      </w:r>
      <w:proofErr w:type="spellStart"/>
      <w:r w:rsidR="00351F29" w:rsidRPr="0019622B">
        <w:rPr>
          <w:rFonts w:ascii="Times New Roman" w:hAnsi="Times New Roman" w:cs="Times New Roman"/>
        </w:rPr>
        <w:t>Jäger</w:t>
      </w:r>
      <w:proofErr w:type="spellEnd"/>
      <w:r w:rsidR="00351F29" w:rsidRPr="0019622B">
        <w:rPr>
          <w:rFonts w:ascii="Times New Roman" w:hAnsi="Times New Roman" w:cs="Times New Roman"/>
        </w:rPr>
        <w:t>, W. S., et al. 2018;</w:t>
      </w:r>
      <w:r w:rsidRPr="0019622B">
        <w:rPr>
          <w:rFonts w:ascii="Times New Roman" w:hAnsi="Times New Roman" w:cs="Times New Roman"/>
        </w:rPr>
        <w:t xml:space="preserve"> </w:t>
      </w:r>
      <w:proofErr w:type="spellStart"/>
      <w:r w:rsidRPr="0019622B">
        <w:rPr>
          <w:rFonts w:ascii="Times New Roman" w:hAnsi="Times New Roman" w:cs="Times New Roman"/>
        </w:rPr>
        <w:t>Gieder</w:t>
      </w:r>
      <w:proofErr w:type="spellEnd"/>
      <w:r w:rsidRPr="0019622B">
        <w:rPr>
          <w:rFonts w:ascii="Times New Roman" w:hAnsi="Times New Roman" w:cs="Times New Roman"/>
        </w:rPr>
        <w:t xml:space="preserve"> et al. 2014)</w:t>
      </w:r>
      <w:r w:rsidR="00296BE7" w:rsidRPr="0019622B">
        <w:rPr>
          <w:rFonts w:ascii="Times New Roman" w:hAnsi="Times New Roman" w:cs="Times New Roman"/>
        </w:rPr>
        <w:t>, and community resilience to coastal hazards (Cai et al. 2018).</w:t>
      </w:r>
      <w:r w:rsidRPr="0019622B">
        <w:rPr>
          <w:rFonts w:ascii="Times New Roman" w:hAnsi="Times New Roman" w:cs="Times New Roman"/>
        </w:rPr>
        <w:t xml:space="preserve"> </w:t>
      </w:r>
      <w:r w:rsidR="00351F29" w:rsidRPr="0019622B">
        <w:rPr>
          <w:rFonts w:ascii="Times New Roman" w:hAnsi="Times New Roman" w:cs="Times New Roman"/>
        </w:rPr>
        <w:t xml:space="preserve">The output </w:t>
      </w:r>
      <w:r w:rsidRPr="0019622B">
        <w:rPr>
          <w:rFonts w:ascii="Times New Roman" w:hAnsi="Times New Roman" w:cs="Times New Roman"/>
        </w:rPr>
        <w:t xml:space="preserve">in a probabilistic form </w:t>
      </w:r>
      <w:r w:rsidR="00351F29" w:rsidRPr="0019622B">
        <w:rPr>
          <w:rFonts w:ascii="Times New Roman" w:hAnsi="Times New Roman" w:cs="Times New Roman"/>
        </w:rPr>
        <w:t xml:space="preserve">is </w:t>
      </w:r>
      <w:r w:rsidRPr="0019622B">
        <w:rPr>
          <w:rFonts w:ascii="Times New Roman" w:hAnsi="Times New Roman" w:cs="Times New Roman"/>
        </w:rPr>
        <w:t xml:space="preserve">well suited to address decision-support needs. </w:t>
      </w:r>
    </w:p>
    <w:p w14:paraId="108FC450" w14:textId="53E3A0ED" w:rsidR="00D42E2D" w:rsidRPr="0019622B" w:rsidDel="00F81208" w:rsidRDefault="00D42E2D" w:rsidP="00351F29">
      <w:pPr>
        <w:spacing w:before="240"/>
        <w:ind w:firstLine="720"/>
        <w:rPr>
          <w:del w:id="145" w:author="Ning Lin" w:date="2018-10-10T12:12:00Z"/>
          <w:rFonts w:ascii="Times New Roman" w:hAnsi="Times New Roman" w:cs="Times New Roman"/>
        </w:rPr>
      </w:pPr>
      <w:del w:id="146" w:author="Ning Lin" w:date="2018-10-10T12:12:00Z">
        <w:r w:rsidRPr="0019622B" w:rsidDel="00F81208">
          <w:rPr>
            <w:rFonts w:ascii="Times New Roman" w:hAnsi="Times New Roman" w:cs="Times New Roman"/>
          </w:rPr>
          <w:delText>A BN establishe</w:delText>
        </w:r>
        <w:r w:rsidR="002424B4" w:rsidRPr="0019622B" w:rsidDel="00F81208">
          <w:rPr>
            <w:rFonts w:ascii="Times New Roman" w:hAnsi="Times New Roman" w:cs="Times New Roman"/>
          </w:rPr>
          <w:delText>s</w:delText>
        </w:r>
        <w:r w:rsidRPr="0019622B" w:rsidDel="00F81208">
          <w:rPr>
            <w:rFonts w:ascii="Times New Roman" w:hAnsi="Times New Roman" w:cs="Times New Roman"/>
          </w:rPr>
          <w:delText xml:space="preserve"> the relationships between parameters through directed links (hypothetical causal relationships) which represent conditional probabilities trained on observations, probabilistic or deterministic equations or expert opinion</w:delText>
        </w:r>
        <w:r w:rsidR="002424B4" w:rsidRPr="0019622B" w:rsidDel="00F81208">
          <w:rPr>
            <w:rFonts w:ascii="Times New Roman" w:hAnsi="Times New Roman" w:cs="Times New Roman"/>
          </w:rPr>
          <w:delText>s</w:delText>
        </w:r>
        <w:r w:rsidRPr="0019622B" w:rsidDel="00F81208">
          <w:rPr>
            <w:rFonts w:ascii="Times New Roman" w:hAnsi="Times New Roman" w:cs="Times New Roman"/>
          </w:rPr>
          <w:delText xml:space="preserve">. </w:delText>
        </w:r>
        <w:r w:rsidR="002424B4" w:rsidRPr="0019622B" w:rsidDel="00F81208">
          <w:rPr>
            <w:rFonts w:ascii="Times New Roman" w:hAnsi="Times New Roman" w:cs="Times New Roman"/>
          </w:rPr>
          <w:delText>W</w:delText>
        </w:r>
        <w:r w:rsidRPr="0019622B" w:rsidDel="00F81208">
          <w:rPr>
            <w:rFonts w:ascii="Times New Roman" w:hAnsi="Times New Roman" w:cs="Times New Roman"/>
          </w:rPr>
          <w:delText>e appl</w:delText>
        </w:r>
        <w:r w:rsidR="002424B4" w:rsidRPr="0019622B" w:rsidDel="00F81208">
          <w:rPr>
            <w:rFonts w:ascii="Times New Roman" w:hAnsi="Times New Roman" w:cs="Times New Roman"/>
          </w:rPr>
          <w:delText>y</w:delText>
        </w:r>
        <w:r w:rsidRPr="0019622B" w:rsidDel="00F81208">
          <w:rPr>
            <w:rFonts w:ascii="Times New Roman" w:hAnsi="Times New Roman" w:cs="Times New Roman"/>
          </w:rPr>
          <w:delText xml:space="preserve"> t</w:delText>
        </w:r>
        <w:r w:rsidR="002424B4" w:rsidRPr="0019622B" w:rsidDel="00F81208">
          <w:rPr>
            <w:rFonts w:ascii="Times New Roman" w:hAnsi="Times New Roman" w:cs="Times New Roman"/>
          </w:rPr>
          <w:delText>he Correlation Networks Method with a threshold of 0.4 (</w:delText>
        </w:r>
        <w:r w:rsidRPr="0019622B" w:rsidDel="00F81208">
          <w:rPr>
            <w:rFonts w:ascii="Times New Roman" w:hAnsi="Times New Roman" w:cs="Times New Roman"/>
          </w:rPr>
          <w:delText>Scutari 2017) to initiate an</w:delText>
        </w:r>
        <w:r w:rsidR="00CD32B8" w:rsidRPr="0019622B" w:rsidDel="00F81208">
          <w:rPr>
            <w:rFonts w:ascii="Times New Roman" w:hAnsi="Times New Roman" w:cs="Times New Roman"/>
          </w:rPr>
          <w:delText xml:space="preserve"> accuracy-</w:delText>
        </w:r>
        <w:r w:rsidRPr="0019622B" w:rsidDel="00F81208">
          <w:rPr>
            <w:rFonts w:ascii="Times New Roman" w:hAnsi="Times New Roman" w:cs="Times New Roman"/>
          </w:rPr>
          <w:delText>based M</w:delText>
        </w:r>
        <w:r w:rsidR="002424B4" w:rsidRPr="0019622B" w:rsidDel="00F81208">
          <w:rPr>
            <w:rFonts w:ascii="Times New Roman" w:hAnsi="Times New Roman" w:cs="Times New Roman"/>
          </w:rPr>
          <w:delText xml:space="preserve">arkov </w:delText>
        </w:r>
        <w:r w:rsidRPr="0019622B" w:rsidDel="00F81208">
          <w:rPr>
            <w:rFonts w:ascii="Times New Roman" w:hAnsi="Times New Roman" w:cs="Times New Roman"/>
          </w:rPr>
          <w:delText>C</w:delText>
        </w:r>
        <w:r w:rsidR="002424B4" w:rsidRPr="0019622B" w:rsidDel="00F81208">
          <w:rPr>
            <w:rFonts w:ascii="Times New Roman" w:hAnsi="Times New Roman" w:cs="Times New Roman"/>
          </w:rPr>
          <w:delText xml:space="preserve">hain </w:delText>
        </w:r>
        <w:r w:rsidRPr="0019622B" w:rsidDel="00F81208">
          <w:rPr>
            <w:rFonts w:ascii="Times New Roman" w:hAnsi="Times New Roman" w:cs="Times New Roman"/>
          </w:rPr>
          <w:delText>M</w:delText>
        </w:r>
        <w:r w:rsidR="002424B4" w:rsidRPr="0019622B" w:rsidDel="00F81208">
          <w:rPr>
            <w:rFonts w:ascii="Times New Roman" w:hAnsi="Times New Roman" w:cs="Times New Roman"/>
          </w:rPr>
          <w:delText xml:space="preserve">onte </w:delText>
        </w:r>
        <w:r w:rsidRPr="0019622B" w:rsidDel="00F81208">
          <w:rPr>
            <w:rFonts w:ascii="Times New Roman" w:hAnsi="Times New Roman" w:cs="Times New Roman"/>
          </w:rPr>
          <w:delText>C</w:delText>
        </w:r>
        <w:r w:rsidR="002424B4" w:rsidRPr="0019622B" w:rsidDel="00F81208">
          <w:rPr>
            <w:rFonts w:ascii="Times New Roman" w:hAnsi="Times New Roman" w:cs="Times New Roman"/>
          </w:rPr>
          <w:delText>arlo (MCMC)</w:delText>
        </w:r>
        <w:r w:rsidRPr="0019622B" w:rsidDel="00F81208">
          <w:rPr>
            <w:rFonts w:ascii="Times New Roman" w:hAnsi="Times New Roman" w:cs="Times New Roman"/>
          </w:rPr>
          <w:delText xml:space="preserve"> method (Eaton and Murphy 2007) to search the optimal network structure. Then based on comm</w:delText>
        </w:r>
        <w:r w:rsidR="002424B4" w:rsidRPr="0019622B" w:rsidDel="00F81208">
          <w:rPr>
            <w:rFonts w:ascii="Times New Roman" w:hAnsi="Times New Roman" w:cs="Times New Roman"/>
          </w:rPr>
          <w:delText>on knowledge we slightly refine</w:delText>
        </w:r>
        <w:r w:rsidRPr="0019622B" w:rsidDel="00F81208">
          <w:rPr>
            <w:rFonts w:ascii="Times New Roman" w:hAnsi="Times New Roman" w:cs="Times New Roman"/>
          </w:rPr>
          <w:delText xml:space="preserve"> the network and train the BN model parameters based on EM algorithm (Bernardo, J. M., et al. 2003) under maximum-likelihood principle.  Uncertainties in the relationships derived from the observational training and uncertainties in the input parameters are propagated through the BN to provide a predicted probability for each discrete outcome. Our BN stores conditional probabilities to make predictions using combinations of statistical inference and joint probability calculations. </w:delText>
        </w:r>
      </w:del>
    </w:p>
    <w:p w14:paraId="766AEAC1" w14:textId="79995A1A" w:rsidR="00D42E2D" w:rsidRPr="0019622B" w:rsidDel="00F81208" w:rsidRDefault="00D42E2D" w:rsidP="002424B4">
      <w:pPr>
        <w:spacing w:before="240"/>
        <w:ind w:firstLine="720"/>
        <w:rPr>
          <w:del w:id="147" w:author="Ning Lin" w:date="2018-10-10T12:12:00Z"/>
          <w:rFonts w:ascii="Times New Roman" w:hAnsi="Times New Roman" w:cs="Times New Roman"/>
        </w:rPr>
      </w:pPr>
      <w:del w:id="148" w:author="Ning Lin" w:date="2018-10-10T12:12:00Z">
        <w:r w:rsidRPr="0019622B" w:rsidDel="00F81208">
          <w:rPr>
            <w:rFonts w:ascii="Times New Roman" w:hAnsi="Times New Roman" w:cs="Times New Roman"/>
          </w:rPr>
          <w:delText xml:space="preserve">Inference </w:delText>
        </w:r>
        <w:r w:rsidR="002424B4" w:rsidRPr="0019622B" w:rsidDel="00F81208">
          <w:rPr>
            <w:rFonts w:ascii="Times New Roman" w:hAnsi="Times New Roman" w:cs="Times New Roman"/>
          </w:rPr>
          <w:delText>f</w:delText>
        </w:r>
        <w:r w:rsidRPr="0019622B" w:rsidDel="00F81208">
          <w:rPr>
            <w:rFonts w:ascii="Times New Roman" w:hAnsi="Times New Roman" w:cs="Times New Roman"/>
          </w:rPr>
          <w:delText>or the known BN structure and a CPD for each node (modelling factor interactions)</w:delText>
        </w:r>
        <w:r w:rsidR="00E75E41" w:rsidRPr="0019622B" w:rsidDel="00F81208">
          <w:rPr>
            <w:rFonts w:ascii="Times New Roman" w:hAnsi="Times New Roman" w:cs="Times New Roman"/>
          </w:rPr>
          <w:delText xml:space="preserve"> can be made</w:delText>
        </w:r>
        <w:r w:rsidRPr="0019622B" w:rsidDel="00F81208">
          <w:rPr>
            <w:rFonts w:ascii="Times New Roman" w:hAnsi="Times New Roman" w:cs="Times New Roman"/>
          </w:rPr>
          <w:delText xml:space="preserve">, given evidence about </w:delText>
        </w:r>
        <w:r w:rsidR="004933E9" w:rsidRPr="0019622B" w:rsidDel="00F81208">
          <w:rPr>
            <w:rFonts w:ascii="Times New Roman" w:hAnsi="Times New Roman" w:cs="Times New Roman" w:hint="eastAsia"/>
          </w:rPr>
          <w:delText>a set of items</w:delText>
        </w:r>
        <w:r w:rsidRPr="0019622B" w:rsidDel="00F81208">
          <w:rPr>
            <w:rFonts w:ascii="Times New Roman" w:hAnsi="Times New Roman" w:cs="Times New Roman"/>
          </w:rPr>
          <w:delText xml:space="preserve">, the likely values or probability distributions of other </w:delText>
        </w:r>
        <w:r w:rsidR="003D1272" w:rsidRPr="0019622B" w:rsidDel="00F81208">
          <w:rPr>
            <w:rFonts w:ascii="Times New Roman" w:hAnsi="Times New Roman" w:cs="Times New Roman" w:hint="eastAsia"/>
          </w:rPr>
          <w:delText>target items</w:delText>
        </w:r>
        <w:r w:rsidRPr="0019622B" w:rsidDel="00F81208">
          <w:rPr>
            <w:rFonts w:ascii="Times New Roman" w:hAnsi="Times New Roman" w:cs="Times New Roman"/>
          </w:rPr>
          <w:delText xml:space="preserve"> can be </w:delText>
        </w:r>
        <w:r w:rsidR="00296BE7" w:rsidRPr="0019622B" w:rsidDel="00F81208">
          <w:rPr>
            <w:rFonts w:ascii="Times New Roman" w:hAnsi="Times New Roman" w:cs="Times New Roman"/>
          </w:rPr>
          <w:delText>computed</w:delText>
        </w:r>
        <w:r w:rsidRPr="0019622B" w:rsidDel="00F81208">
          <w:rPr>
            <w:rFonts w:ascii="Times New Roman" w:hAnsi="Times New Roman" w:cs="Times New Roman"/>
          </w:rPr>
          <w:delText xml:space="preserve">. More generally, the values of a set of variables may be </w:delText>
        </w:r>
        <w:r w:rsidR="00296BE7" w:rsidRPr="0019622B" w:rsidDel="00F81208">
          <w:rPr>
            <w:rFonts w:ascii="Times New Roman" w:hAnsi="Times New Roman" w:cs="Times New Roman"/>
          </w:rPr>
          <w:delText>computed</w:delText>
        </w:r>
        <w:r w:rsidRPr="0019622B" w:rsidDel="00F81208">
          <w:rPr>
            <w:rFonts w:ascii="Times New Roman" w:hAnsi="Times New Roman" w:cs="Times New Roman"/>
          </w:rPr>
          <w:delText xml:space="preserve"> given evidence of another set of variables, by marginalizing over unknown variables.</w:delText>
        </w:r>
        <w:r w:rsidR="00296BE7" w:rsidRPr="0019622B" w:rsidDel="00F81208">
          <w:rPr>
            <w:rFonts w:ascii="Times New Roman" w:hAnsi="Times New Roman" w:cs="Times New Roman"/>
          </w:rPr>
          <w:delText xml:space="preserve"> Conceptually, the calculation of posterior probability is straightforward.</w:delText>
        </w:r>
        <w:r w:rsidRPr="0019622B" w:rsidDel="00F81208">
          <w:rPr>
            <w:rFonts w:ascii="Times New Roman" w:hAnsi="Times New Roman" w:cs="Times New Roman"/>
          </w:rPr>
          <w:delText xml:space="preserve"> </w:delText>
        </w:r>
        <w:r w:rsidR="00296BE7" w:rsidRPr="0019622B" w:rsidDel="00F81208">
          <w:rPr>
            <w:rFonts w:ascii="Times New Roman" w:hAnsi="Times New Roman" w:cs="Times New Roman"/>
          </w:rPr>
          <w:delText>The P</w:delText>
        </w:r>
        <w:r w:rsidRPr="0019622B" w:rsidDel="00F81208">
          <w:rPr>
            <w:rFonts w:ascii="Times New Roman" w:hAnsi="Times New Roman" w:cs="Times New Roman"/>
          </w:rPr>
          <w:delText>(x|y) is calculated as a product of r</w:delText>
        </w:r>
        <w:r w:rsidR="00296BE7" w:rsidRPr="0019622B" w:rsidDel="00F81208">
          <w:rPr>
            <w:rFonts w:ascii="Times New Roman" w:hAnsi="Times New Roman" w:cs="Times New Roman"/>
          </w:rPr>
          <w:delText>elevant CPDs, using Bayes rule: p(x|y) = p(y|x)p(x)/p(y)</w:delText>
        </w:r>
        <w:r w:rsidRPr="0019622B" w:rsidDel="00F81208">
          <w:rPr>
            <w:rFonts w:ascii="Times New Roman" w:hAnsi="Times New Roman" w:cs="Times New Roman"/>
          </w:rPr>
          <w:delText xml:space="preserve">. Computationally, the calculation in this way is hard and inefficient, </w:delText>
        </w:r>
        <w:r w:rsidR="00296BE7" w:rsidRPr="0019622B" w:rsidDel="00F81208">
          <w:rPr>
            <w:rFonts w:ascii="Times New Roman" w:hAnsi="Times New Roman" w:cs="Times New Roman"/>
          </w:rPr>
          <w:delText>presenting</w:delText>
        </w:r>
        <w:r w:rsidRPr="0019622B" w:rsidDel="00F81208">
          <w:rPr>
            <w:rFonts w:ascii="Times New Roman" w:hAnsi="Times New Roman" w:cs="Times New Roman"/>
          </w:rPr>
          <w:delText xml:space="preserve"> exponential complexity. </w:delText>
        </w:r>
        <w:r w:rsidR="00296BE7" w:rsidRPr="0019622B" w:rsidDel="00F81208">
          <w:rPr>
            <w:rFonts w:ascii="Times New Roman" w:hAnsi="Times New Roman" w:cs="Times New Roman"/>
          </w:rPr>
          <w:delText>A</w:delText>
        </w:r>
        <w:r w:rsidRPr="0019622B" w:rsidDel="00F81208">
          <w:rPr>
            <w:rFonts w:ascii="Times New Roman" w:hAnsi="Times New Roman" w:cs="Times New Roman"/>
          </w:rPr>
          <w:delText xml:space="preserve"> sampling method is </w:delText>
        </w:r>
        <w:r w:rsidR="00296BE7" w:rsidRPr="0019622B" w:rsidDel="00F81208">
          <w:rPr>
            <w:rFonts w:ascii="Times New Roman" w:hAnsi="Times New Roman" w:cs="Times New Roman"/>
          </w:rPr>
          <w:delText xml:space="preserve">therefore </w:delText>
        </w:r>
        <w:r w:rsidRPr="0019622B" w:rsidDel="00F81208">
          <w:rPr>
            <w:rFonts w:ascii="Times New Roman" w:hAnsi="Times New Roman" w:cs="Times New Roman"/>
          </w:rPr>
          <w:delText xml:space="preserve">used to estimate the </w:delText>
        </w:r>
        <w:r w:rsidR="006A0702" w:rsidRPr="0019622B" w:rsidDel="00F81208">
          <w:rPr>
            <w:rFonts w:ascii="Times New Roman" w:hAnsi="Times New Roman" w:cs="Times New Roman"/>
          </w:rPr>
          <w:delText xml:space="preserve">values of a </w:delText>
        </w:r>
        <w:r w:rsidR="00296BE7" w:rsidRPr="0019622B" w:rsidDel="00F81208">
          <w:rPr>
            <w:rFonts w:ascii="Times New Roman" w:hAnsi="Times New Roman" w:cs="Times New Roman"/>
          </w:rPr>
          <w:delText xml:space="preserve">target </w:delText>
        </w:r>
        <w:r w:rsidRPr="0019622B" w:rsidDel="00F81208">
          <w:rPr>
            <w:rFonts w:ascii="Times New Roman" w:hAnsi="Times New Roman" w:cs="Times New Roman"/>
          </w:rPr>
          <w:delText xml:space="preserve">variable based on </w:delText>
        </w:r>
        <w:r w:rsidR="00296BE7" w:rsidRPr="0019622B" w:rsidDel="00F81208">
          <w:rPr>
            <w:rFonts w:ascii="Times New Roman" w:hAnsi="Times New Roman" w:cs="Times New Roman"/>
          </w:rPr>
          <w:delText>values of a parent</w:delText>
        </w:r>
        <w:r w:rsidR="006A0702" w:rsidRPr="0019622B" w:rsidDel="00F81208">
          <w:rPr>
            <w:rFonts w:ascii="Times New Roman" w:hAnsi="Times New Roman" w:cs="Times New Roman"/>
          </w:rPr>
          <w:delText xml:space="preserve"> node.</w:delText>
        </w:r>
        <w:r w:rsidR="00296BE7" w:rsidRPr="0019622B" w:rsidDel="00F81208">
          <w:rPr>
            <w:rFonts w:ascii="Times New Roman" w:hAnsi="Times New Roman" w:cs="Times New Roman"/>
          </w:rPr>
          <w:delText xml:space="preserve"> </w:delText>
        </w:r>
        <w:r w:rsidRPr="0019622B" w:rsidDel="00F81208">
          <w:rPr>
            <w:rFonts w:ascii="Times New Roman" w:hAnsi="Times New Roman" w:cs="Times New Roman"/>
          </w:rPr>
          <w:delText xml:space="preserve"> </w:delText>
        </w:r>
        <w:r w:rsidR="00741041" w:rsidRPr="0019622B" w:rsidDel="00F81208">
          <w:rPr>
            <w:rFonts w:ascii="Times New Roman" w:hAnsi="Times New Roman" w:cs="Times New Roman"/>
          </w:rPr>
          <w:delText>E</w:delText>
        </w:r>
        <w:r w:rsidRPr="0019622B" w:rsidDel="00F81208">
          <w:rPr>
            <w:rFonts w:ascii="Times New Roman" w:hAnsi="Times New Roman" w:cs="Times New Roman"/>
          </w:rPr>
          <w:delText xml:space="preserve">fficient and real-time </w:delText>
        </w:r>
        <w:r w:rsidR="006A0702" w:rsidRPr="0019622B" w:rsidDel="00F81208">
          <w:rPr>
            <w:rFonts w:ascii="Times New Roman" w:hAnsi="Times New Roman" w:cs="Times New Roman"/>
          </w:rPr>
          <w:delText>calculation</w:delText>
        </w:r>
        <w:r w:rsidR="00741041" w:rsidRPr="0019622B" w:rsidDel="00F81208">
          <w:rPr>
            <w:rFonts w:ascii="Times New Roman" w:hAnsi="Times New Roman" w:cs="Times New Roman"/>
          </w:rPr>
          <w:delText>s</w:delText>
        </w:r>
        <w:r w:rsidR="006A0702" w:rsidRPr="0019622B" w:rsidDel="00F81208">
          <w:rPr>
            <w:rFonts w:ascii="Times New Roman" w:hAnsi="Times New Roman" w:cs="Times New Roman"/>
          </w:rPr>
          <w:delText xml:space="preserve"> </w:delText>
        </w:r>
        <w:r w:rsidR="00741041" w:rsidRPr="0019622B" w:rsidDel="00F81208">
          <w:rPr>
            <w:rFonts w:ascii="Times New Roman" w:hAnsi="Times New Roman" w:cs="Times New Roman"/>
          </w:rPr>
          <w:delText>can be found</w:delText>
        </w:r>
        <w:r w:rsidRPr="0019622B" w:rsidDel="00F81208">
          <w:rPr>
            <w:rFonts w:ascii="Times New Roman" w:hAnsi="Times New Roman" w:cs="Times New Roman"/>
          </w:rPr>
          <w:delText xml:space="preserve"> on the website (https://kelvinfkr.github.io/Gulf_Coast/ ). A bootstrap method is applied to </w:delText>
        </w:r>
        <w:r w:rsidR="00CD32B8" w:rsidRPr="0019622B" w:rsidDel="00F81208">
          <w:rPr>
            <w:rFonts w:ascii="Times New Roman" w:hAnsi="Times New Roman" w:cs="Times New Roman"/>
          </w:rPr>
          <w:delText>estimate</w:delText>
        </w:r>
        <w:r w:rsidRPr="0019622B" w:rsidDel="00F81208">
          <w:rPr>
            <w:rFonts w:ascii="Times New Roman" w:hAnsi="Times New Roman" w:cs="Times New Roman"/>
          </w:rPr>
          <w:delText xml:space="preserve"> the confidence level of the </w:delText>
        </w:r>
        <w:r w:rsidR="00CD32B8" w:rsidRPr="0019622B" w:rsidDel="00F81208">
          <w:rPr>
            <w:rFonts w:ascii="Times New Roman" w:hAnsi="Times New Roman" w:cs="Times New Roman"/>
          </w:rPr>
          <w:delText>predicted values</w:delText>
        </w:r>
        <w:r w:rsidRPr="0019622B" w:rsidDel="00F81208">
          <w:rPr>
            <w:rFonts w:ascii="Times New Roman" w:hAnsi="Times New Roman" w:cs="Times New Roman"/>
          </w:rPr>
          <w:delText xml:space="preserve"> (Daniel et al. 2012 ; SP</w:delText>
        </w:r>
        <w:r w:rsidR="00D974FF" w:rsidRPr="0019622B" w:rsidDel="00F81208">
          <w:rPr>
            <w:rFonts w:ascii="Times New Roman" w:hAnsi="Times New Roman" w:cs="Times New Roman" w:hint="eastAsia"/>
          </w:rPr>
          <w:delText>-II</w:delText>
        </w:r>
        <w:r w:rsidRPr="0019622B" w:rsidDel="00F81208">
          <w:rPr>
            <w:rFonts w:ascii="Times New Roman" w:hAnsi="Times New Roman" w:cs="Times New Roman"/>
          </w:rPr>
          <w:delText>).</w:delText>
        </w:r>
      </w:del>
    </w:p>
    <w:p w14:paraId="7EBCE911" w14:textId="7F00A683" w:rsidR="00CD32B8" w:rsidRPr="0019622B" w:rsidDel="00F81208" w:rsidRDefault="00CD32B8" w:rsidP="00CD32B8">
      <w:pPr>
        <w:spacing w:before="240"/>
        <w:rPr>
          <w:del w:id="149" w:author="Ning Lin" w:date="2018-10-10T12:12:00Z"/>
          <w:rFonts w:ascii="Times New Roman" w:hAnsi="Times New Roman" w:cs="Times New Roman"/>
        </w:rPr>
      </w:pPr>
      <w:del w:id="150" w:author="Ning Lin" w:date="2018-10-10T12:12:00Z">
        <w:r w:rsidRPr="0019622B" w:rsidDel="00F81208">
          <w:rPr>
            <w:rFonts w:ascii="Times New Roman" w:hAnsi="Times New Roman" w:cs="Times New Roman"/>
          </w:rPr>
          <w:delText>The Bayesian Network Graphic Model</w:delText>
        </w:r>
      </w:del>
    </w:p>
    <w:p w14:paraId="45A82D9E" w14:textId="77777777" w:rsidR="007C1319" w:rsidRPr="0019622B" w:rsidRDefault="00512521" w:rsidP="0070607F">
      <w:pPr>
        <w:keepNext/>
        <w:spacing w:before="240"/>
      </w:pPr>
      <w:r w:rsidRPr="0019622B">
        <w:rPr>
          <w:rFonts w:ascii="Times New Roman" w:hAnsi="Times New Roman" w:cs="Times New Roman"/>
          <w:noProof/>
        </w:rPr>
        <w:drawing>
          <wp:inline distT="0" distB="0" distL="0" distR="0" wp14:anchorId="1C2E39BC" wp14:editId="413A2B81">
            <wp:extent cx="5934710" cy="3839210"/>
            <wp:effectExtent l="0" t="0" r="8890" b="0"/>
            <wp:docPr id="2" name="Picture 2" descr="323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233.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3839210"/>
                    </a:xfrm>
                    <a:prstGeom prst="rect">
                      <a:avLst/>
                    </a:prstGeom>
                    <a:noFill/>
                    <a:ln>
                      <a:noFill/>
                    </a:ln>
                  </pic:spPr>
                </pic:pic>
              </a:graphicData>
            </a:graphic>
          </wp:inline>
        </w:drawing>
      </w:r>
    </w:p>
    <w:p w14:paraId="5FEADD8A" w14:textId="5FF3B572" w:rsidR="007C1319" w:rsidDel="00B10070" w:rsidRDefault="007C1319" w:rsidP="00B10070">
      <w:pPr>
        <w:pStyle w:val="Caption"/>
        <w:rPr>
          <w:del w:id="151" w:author="Ning Lin" w:date="2018-10-10T12:27:00Z"/>
          <w:rFonts w:ascii="Times New Roman" w:hAnsi="Times New Roman" w:cs="Times New Roman"/>
          <w:color w:val="auto"/>
          <w:sz w:val="24"/>
          <w:szCs w:val="24"/>
        </w:rPr>
        <w:pPrChange w:id="152" w:author="Ning Lin" w:date="2018-10-10T12:27:00Z">
          <w:pPr>
            <w:ind w:firstLine="720"/>
          </w:pPr>
        </w:pPrChange>
      </w:pPr>
      <w:r w:rsidRPr="0019622B">
        <w:rPr>
          <w:rFonts w:ascii="Times New Roman" w:hAnsi="Times New Roman" w:cs="Times New Roman"/>
          <w:color w:val="auto"/>
          <w:sz w:val="24"/>
          <w:szCs w:val="24"/>
        </w:rPr>
        <w:t xml:space="preserve">Figure </w:t>
      </w:r>
      <w:r w:rsidRPr="0019622B">
        <w:rPr>
          <w:rFonts w:ascii="Times New Roman" w:hAnsi="Times New Roman" w:cs="Times New Roman"/>
          <w:color w:val="auto"/>
          <w:sz w:val="24"/>
          <w:szCs w:val="24"/>
        </w:rPr>
        <w:fldChar w:fldCharType="begin"/>
      </w:r>
      <w:r w:rsidRPr="0019622B">
        <w:rPr>
          <w:rFonts w:ascii="Times New Roman" w:hAnsi="Times New Roman" w:cs="Times New Roman"/>
          <w:color w:val="auto"/>
          <w:sz w:val="24"/>
          <w:szCs w:val="24"/>
        </w:rPr>
        <w:instrText xml:space="preserve"> SEQ Figure \* ARABIC </w:instrText>
      </w:r>
      <w:r w:rsidRPr="0019622B">
        <w:rPr>
          <w:rFonts w:ascii="Times New Roman" w:hAnsi="Times New Roman" w:cs="Times New Roman"/>
          <w:color w:val="auto"/>
          <w:sz w:val="24"/>
          <w:szCs w:val="24"/>
        </w:rPr>
        <w:fldChar w:fldCharType="separate"/>
      </w:r>
      <w:r w:rsidR="005873FA">
        <w:rPr>
          <w:rFonts w:ascii="Times New Roman" w:hAnsi="Times New Roman" w:cs="Times New Roman"/>
          <w:noProof/>
          <w:color w:val="auto"/>
          <w:sz w:val="24"/>
          <w:szCs w:val="24"/>
        </w:rPr>
        <w:t>2</w:t>
      </w:r>
      <w:r w:rsidRPr="0019622B">
        <w:rPr>
          <w:rFonts w:ascii="Times New Roman" w:hAnsi="Times New Roman" w:cs="Times New Roman"/>
          <w:color w:val="auto"/>
          <w:sz w:val="24"/>
          <w:szCs w:val="24"/>
        </w:rPr>
        <w:fldChar w:fldCharType="end"/>
      </w:r>
      <w:r w:rsidRPr="0019622B">
        <w:rPr>
          <w:rFonts w:ascii="Times New Roman" w:hAnsi="Times New Roman" w:cs="Times New Roman" w:hint="eastAsia"/>
          <w:color w:val="auto"/>
          <w:sz w:val="24"/>
          <w:szCs w:val="24"/>
        </w:rPr>
        <w:t xml:space="preserve"> </w:t>
      </w:r>
      <w:r w:rsidRPr="0019622B">
        <w:rPr>
          <w:rFonts w:ascii="Times New Roman" w:hAnsi="Times New Roman" w:cs="Times New Roman"/>
          <w:color w:val="auto"/>
          <w:sz w:val="24"/>
          <w:szCs w:val="24"/>
        </w:rPr>
        <w:t>Bayesian Network Model Constructed and Trained for Gulf Coast Dataset and Public Support of Climate Policy</w:t>
      </w:r>
    </w:p>
    <w:p w14:paraId="2384D1C0" w14:textId="77777777" w:rsidR="00B10070" w:rsidRPr="00B10070" w:rsidRDefault="00B10070" w:rsidP="00B10070">
      <w:pPr>
        <w:rPr>
          <w:ins w:id="153" w:author="Ning Lin" w:date="2018-10-10T12:28:00Z"/>
          <w:rPrChange w:id="154" w:author="Ning Lin" w:date="2018-10-10T12:28:00Z">
            <w:rPr>
              <w:ins w:id="155" w:author="Ning Lin" w:date="2018-10-10T12:28:00Z"/>
              <w:rFonts w:ascii="Times New Roman" w:hAnsi="Times New Roman" w:cs="Times New Roman"/>
              <w:color w:val="auto"/>
              <w:sz w:val="24"/>
              <w:szCs w:val="24"/>
            </w:rPr>
          </w:rPrChange>
        </w:rPr>
        <w:pPrChange w:id="156" w:author="Ning Lin" w:date="2018-10-10T12:28:00Z">
          <w:pPr>
            <w:pStyle w:val="Caption"/>
          </w:pPr>
        </w:pPrChange>
      </w:pPr>
    </w:p>
    <w:p w14:paraId="6BE547BA" w14:textId="2003C75A" w:rsidR="008005D6" w:rsidRPr="0019622B" w:rsidDel="00B10070" w:rsidRDefault="008005D6" w:rsidP="007C1319">
      <w:pPr>
        <w:spacing w:before="240"/>
        <w:rPr>
          <w:del w:id="157" w:author="Ning Lin" w:date="2018-10-10T12:27:00Z"/>
          <w:rFonts w:ascii="Times New Roman" w:hAnsi="Times New Roman" w:cs="Times New Roman"/>
        </w:rPr>
      </w:pPr>
    </w:p>
    <w:p w14:paraId="3F0FEE49" w14:textId="5FD7415F" w:rsidR="00F60405" w:rsidRPr="0019622B" w:rsidRDefault="005A3DB3" w:rsidP="00B10070">
      <w:pPr>
        <w:pStyle w:val="Caption"/>
        <w:pPrChange w:id="158" w:author="Ning Lin" w:date="2018-10-10T12:27:00Z">
          <w:pPr>
            <w:ind w:firstLine="720"/>
          </w:pPr>
        </w:pPrChange>
      </w:pPr>
      <w:r w:rsidRPr="0019622B">
        <w:t xml:space="preserve">  </w:t>
      </w:r>
      <w:del w:id="159" w:author="Ning Lin" w:date="2018-10-10T12:20:00Z">
        <w:r w:rsidR="003152D4" w:rsidRPr="0019622B" w:rsidDel="00BC4588">
          <w:delText>O</w:delText>
        </w:r>
        <w:r w:rsidR="009B72D7" w:rsidRPr="0019622B" w:rsidDel="00BC4588">
          <w:delText xml:space="preserve">ur main focus is to </w:delText>
        </w:r>
      </w:del>
      <w:del w:id="160" w:author="Ning Lin" w:date="2018-10-10T12:14:00Z">
        <w:r w:rsidR="009B72D7" w:rsidRPr="0019622B" w:rsidDel="00BC4588">
          <w:delText>use flood insurance purchase behavior to</w:delText>
        </w:r>
      </w:del>
      <w:del w:id="161" w:author="Ning Lin" w:date="2018-10-10T12:15:00Z">
        <w:r w:rsidR="009B72D7" w:rsidRPr="0019622B" w:rsidDel="00BC4588">
          <w:delText xml:space="preserve"> predict overal</w:delText>
        </w:r>
        <w:r w:rsidR="003152D4" w:rsidRPr="0019622B" w:rsidDel="00BC4588">
          <w:delText xml:space="preserve">l support for </w:delText>
        </w:r>
      </w:del>
      <w:del w:id="162" w:author="Ning Lin" w:date="2018-10-10T12:20:00Z">
        <w:r w:rsidR="003152D4" w:rsidRPr="0019622B" w:rsidDel="00BC4588">
          <w:delText xml:space="preserve">flood mitigation. </w:delText>
        </w:r>
        <w:r w:rsidR="005C118E" w:rsidRPr="0019622B" w:rsidDel="00BC4588">
          <w:delText>H</w:delText>
        </w:r>
        <w:r w:rsidR="002E5637" w:rsidRPr="0019622B" w:rsidDel="00BC4588">
          <w:delText>uman behaviors are complex pheno</w:delText>
        </w:r>
        <w:r w:rsidR="005C118E" w:rsidRPr="0019622B" w:rsidDel="00BC4588">
          <w:delText>mena driven by multiple factors.</w:delText>
        </w:r>
        <w:r w:rsidR="002E5637" w:rsidRPr="0019622B" w:rsidDel="00BC4588">
          <w:delText xml:space="preserve"> </w:delText>
        </w:r>
        <w:r w:rsidR="005C118E" w:rsidRPr="0019622B" w:rsidDel="00BC4588">
          <w:delText>W</w:delText>
        </w:r>
        <w:r w:rsidR="002E5637" w:rsidRPr="0019622B" w:rsidDel="00BC4588">
          <w:delText>e</w:delText>
        </w:r>
        <w:r w:rsidR="005C118E" w:rsidRPr="0019622B" w:rsidDel="00BC4588">
          <w:delText xml:space="preserve"> therefore</w:delText>
        </w:r>
        <w:r w:rsidR="002E5637" w:rsidRPr="0019622B" w:rsidDel="00BC4588">
          <w:delText xml:space="preserve"> include a set of variables in addition to flood insurance purchase behaviors to explain support for flood mitigation </w:delText>
        </w:r>
      </w:del>
      <w:del w:id="163" w:author="Ning Lin" w:date="2018-10-10T12:18:00Z">
        <w:r w:rsidR="002E5637" w:rsidRPr="0019622B" w:rsidDel="00BC4588">
          <w:delText xml:space="preserve">in our </w:delText>
        </w:r>
      </w:del>
      <w:del w:id="164" w:author="Ning Lin" w:date="2018-10-10T12:19:00Z">
        <w:r w:rsidR="002E5637" w:rsidRPr="0019622B" w:rsidDel="00BC4588">
          <w:delText>Bayesian Network</w:delText>
        </w:r>
      </w:del>
      <w:del w:id="165" w:author="Ning Lin" w:date="2018-10-10T12:20:00Z">
        <w:r w:rsidR="002E5637" w:rsidRPr="0019622B" w:rsidDel="00BC4588">
          <w:delText xml:space="preserve">. </w:delText>
        </w:r>
      </w:del>
      <w:del w:id="166" w:author="Ning Lin" w:date="2018-10-10T12:26:00Z">
        <w:r w:rsidR="003152D4" w:rsidRPr="0019622B" w:rsidDel="00B10070">
          <w:delText>Previous studies have found that fl</w:delText>
        </w:r>
        <w:r w:rsidR="001955B9" w:rsidRPr="0019622B" w:rsidDel="00B10070">
          <w:delText xml:space="preserve">ood insurance purchase behavior, private mitigation behaviors, and </w:delText>
        </w:r>
        <w:r w:rsidR="003152D4" w:rsidRPr="0019622B" w:rsidDel="00B10070">
          <w:delText>support for mitigation are influenced by socio-deomgraphic characteristics, perceptions of flood-related hazards, and geographic factors (</w:delText>
        </w:r>
        <w:r w:rsidR="00373A21" w:rsidRPr="0019622B" w:rsidDel="00B10070">
          <w:delText xml:space="preserve">Brody et al. 2015; </w:delText>
        </w:r>
        <w:r w:rsidR="001955B9" w:rsidRPr="0019622B" w:rsidDel="00B10070">
          <w:delText>Osberg</w:delText>
        </w:r>
        <w:r w:rsidR="00351537" w:rsidRPr="0019622B" w:rsidDel="00B10070">
          <w:delText xml:space="preserve">haus 2015; </w:delText>
        </w:r>
        <w:r w:rsidR="001955B9" w:rsidRPr="0019622B" w:rsidDel="00B10070">
          <w:delText xml:space="preserve">Poussin et al. 2014; </w:delText>
        </w:r>
        <w:r w:rsidR="003152D4" w:rsidRPr="0019622B" w:rsidDel="00B10070">
          <w:delText>Shao et al. 2017</w:delText>
        </w:r>
        <w:r w:rsidR="00351537" w:rsidRPr="0019622B" w:rsidDel="00B10070">
          <w:delText>a; Shao et al. 2017b)</w:delText>
        </w:r>
        <w:r w:rsidR="00CC204B" w:rsidRPr="0019622B" w:rsidDel="00B10070">
          <w:delText>.</w:delText>
        </w:r>
        <w:r w:rsidR="003152D4" w:rsidRPr="0019622B" w:rsidDel="00B10070">
          <w:delText xml:space="preserve">   </w:delText>
        </w:r>
      </w:del>
      <w:del w:id="167" w:author="Ning Lin" w:date="2018-10-10T12:27:00Z">
        <w:r w:rsidR="00CD32B8" w:rsidRPr="0019622B" w:rsidDel="00B10070">
          <w:delText>Given the complexity and interdependence of all the variables of interest, our model has a multi-layer structure</w:delText>
        </w:r>
        <w:r w:rsidR="00873354" w:rsidRPr="0019622B" w:rsidDel="00B10070">
          <w:rPr>
            <w:rFonts w:hint="eastAsia"/>
          </w:rPr>
          <w:delText xml:space="preserve"> as shown in Figure</w:delText>
        </w:r>
      </w:del>
      <w:del w:id="168" w:author="Ning Lin" w:date="2018-10-10T12:17:00Z">
        <w:r w:rsidR="00873354" w:rsidRPr="0019622B" w:rsidDel="00BC4588">
          <w:rPr>
            <w:rFonts w:hint="eastAsia"/>
          </w:rPr>
          <w:delText>.3</w:delText>
        </w:r>
      </w:del>
      <w:del w:id="169" w:author="Ning Lin" w:date="2018-10-10T12:27:00Z">
        <w:r w:rsidR="00CD32B8" w:rsidRPr="0019622B" w:rsidDel="00B10070">
          <w:delText>.  Our structure is mainly built upon previous empirical evidence</w:delText>
        </w:r>
        <w:r w:rsidR="00BE49FC" w:rsidRPr="0019622B" w:rsidDel="00B10070">
          <w:rPr>
            <w:rFonts w:hint="eastAsia"/>
          </w:rPr>
          <w:delText xml:space="preserve">, </w:delText>
        </w:r>
        <w:r w:rsidR="00CD32B8" w:rsidRPr="0019622B" w:rsidDel="00B10070">
          <w:delText>theoretical propositions</w:delText>
        </w:r>
        <w:r w:rsidR="00BE49FC" w:rsidRPr="0019622B" w:rsidDel="00B10070">
          <w:rPr>
            <w:rFonts w:hint="eastAsia"/>
          </w:rPr>
          <w:delText xml:space="preserve"> </w:delText>
        </w:r>
        <w:r w:rsidR="00BE49FC" w:rsidRPr="0019622B" w:rsidDel="00B10070">
          <w:delText xml:space="preserve">and model self </w:delText>
        </w:r>
        <w:r w:rsidR="00F570C2" w:rsidRPr="0019622B" w:rsidDel="00B10070">
          <w:delText>evolution</w:delText>
        </w:r>
        <w:r w:rsidR="00CD32B8" w:rsidRPr="0019622B" w:rsidDel="00B10070">
          <w:delText>.</w:delText>
        </w:r>
        <w:r w:rsidR="00F570C2" w:rsidRPr="0019622B" w:rsidDel="00B10070">
          <w:rPr>
            <w:rFonts w:hint="eastAsia"/>
          </w:rPr>
          <w:delText xml:space="preserve"> </w:delText>
        </w:r>
        <w:r w:rsidR="00F570C2" w:rsidRPr="0019622B" w:rsidDel="00B10070">
          <w:delText>After</w:delText>
        </w:r>
        <w:r w:rsidR="00CD32B8" w:rsidRPr="0019622B" w:rsidDel="00B10070">
          <w:delText xml:space="preserve"> </w:delText>
        </w:r>
        <w:r w:rsidR="00F570C2" w:rsidRPr="0019622B" w:rsidDel="00B10070">
          <w:delText xml:space="preserve">the MCMC </w:delText>
        </w:r>
        <w:r w:rsidR="00902D44" w:rsidRPr="0019622B" w:rsidDel="00B10070">
          <w:delText>optimal BN structure search</w:delText>
        </w:r>
        <w:r w:rsidR="00F570C2" w:rsidRPr="0019622B" w:rsidDel="00B10070">
          <w:delText xml:space="preserve">, the empirical three-layer structure has </w:delText>
        </w:r>
        <w:r w:rsidR="00F60405" w:rsidRPr="0019622B" w:rsidDel="00B10070">
          <w:delText xml:space="preserve">been retained,which justifies </w:delText>
        </w:r>
        <w:r w:rsidR="00FC73BE" w:rsidRPr="0019622B" w:rsidDel="00B10070">
          <w:delText xml:space="preserve">this </w:delText>
        </w:r>
        <w:r w:rsidR="00F60405" w:rsidRPr="0019622B" w:rsidDel="00B10070">
          <w:delText xml:space="preserve">conceptual </w:delText>
        </w:r>
        <w:r w:rsidR="00FC73BE" w:rsidRPr="0019622B" w:rsidDel="00B10070">
          <w:delText>network structure</w:delText>
        </w:r>
        <w:r w:rsidR="00F570C2" w:rsidRPr="0019622B" w:rsidDel="00B10070">
          <w:delText>.</w:delText>
        </w:r>
        <w:r w:rsidR="00F60405" w:rsidRPr="0019622B" w:rsidDel="00B10070">
          <w:delText xml:space="preserve"> </w:delText>
        </w:r>
      </w:del>
    </w:p>
    <w:p w14:paraId="3046343A" w14:textId="677102FC" w:rsidR="005B332F" w:rsidRPr="0019622B" w:rsidDel="00B10070" w:rsidRDefault="0037730C" w:rsidP="005B332F">
      <w:pPr>
        <w:ind w:firstLine="720"/>
        <w:rPr>
          <w:del w:id="170" w:author="Ning Lin" w:date="2018-10-10T12:25:00Z"/>
          <w:rFonts w:ascii="Times New Roman" w:hAnsi="Times New Roman" w:cs="Times New Roman"/>
        </w:rPr>
      </w:pPr>
      <w:ins w:id="171" w:author="Ning Lin" w:date="2018-10-10T14:23:00Z">
        <w:r>
          <w:rPr>
            <w:rFonts w:ascii="Times New Roman" w:hAnsi="Times New Roman" w:cs="Times New Roman"/>
          </w:rPr>
          <w:t xml:space="preserve">Figure 2 shows </w:t>
        </w:r>
      </w:ins>
      <w:ins w:id="172" w:author="Ning Lin" w:date="2018-10-10T14:24:00Z">
        <w:r>
          <w:rPr>
            <w:rFonts w:ascii="Times New Roman" w:hAnsi="Times New Roman" w:cs="Times New Roman"/>
          </w:rPr>
          <w:t xml:space="preserve">the graphic structure of our BN model. </w:t>
        </w:r>
      </w:ins>
      <w:del w:id="173" w:author="Ning Lin" w:date="2018-10-10T12:25:00Z">
        <w:r w:rsidR="00456298" w:rsidRPr="0019622B" w:rsidDel="00B10070">
          <w:rPr>
            <w:rFonts w:ascii="Times New Roman" w:hAnsi="Times New Roman" w:cs="Times New Roman"/>
          </w:rPr>
          <w:delText xml:space="preserve">In essence, flood insurance purchase behavior in our model serves as if a “bridge” </w:delText>
        </w:r>
        <w:r w:rsidR="00DB23A3" w:rsidRPr="0019622B" w:rsidDel="00B10070">
          <w:rPr>
            <w:rFonts w:ascii="Times New Roman" w:hAnsi="Times New Roman" w:cs="Times New Roman"/>
          </w:rPr>
          <w:delText xml:space="preserve">in this structure, </w:delText>
        </w:r>
        <w:r w:rsidR="00456298" w:rsidRPr="0019622B" w:rsidDel="00B10070">
          <w:rPr>
            <w:rFonts w:ascii="Times New Roman" w:hAnsi="Times New Roman" w:cs="Times New Roman"/>
          </w:rPr>
          <w:delText>connecting socio-demographic background and geographic context and other perceptual factors with public su</w:delText>
        </w:r>
        <w:r w:rsidR="003B66CF" w:rsidRPr="0019622B" w:rsidDel="00B10070">
          <w:rPr>
            <w:rFonts w:ascii="Times New Roman" w:hAnsi="Times New Roman" w:cs="Times New Roman"/>
          </w:rPr>
          <w:delText xml:space="preserve">pport for flood mitigation </w:delText>
        </w:r>
        <w:r w:rsidR="003B66CF" w:rsidRPr="0019622B" w:rsidDel="00B10070">
          <w:rPr>
            <w:rFonts w:ascii="Times New Roman" w:hAnsi="Times New Roman" w:cs="Times New Roman" w:hint="eastAsia"/>
          </w:rPr>
          <w:delText>-</w:delText>
        </w:r>
        <w:r w:rsidR="00456298" w:rsidRPr="0019622B" w:rsidDel="00B10070">
          <w:rPr>
            <w:rFonts w:ascii="Times New Roman" w:hAnsi="Times New Roman" w:cs="Times New Roman"/>
          </w:rPr>
          <w:delText xml:space="preserve"> </w:delText>
        </w:r>
        <w:r w:rsidR="003B66CF" w:rsidRPr="0019622B" w:rsidDel="00B10070">
          <w:rPr>
            <w:rFonts w:ascii="Times New Roman" w:hAnsi="Times New Roman" w:cs="Times New Roman"/>
          </w:rPr>
          <w:delText>t</w:delText>
        </w:r>
        <w:r w:rsidR="00456298" w:rsidRPr="0019622B" w:rsidDel="00B10070">
          <w:rPr>
            <w:rFonts w:ascii="Times New Roman" w:hAnsi="Times New Roman" w:cs="Times New Roman"/>
          </w:rPr>
          <w:delText xml:space="preserve">he final output </w:delText>
        </w:r>
        <w:r w:rsidR="00DB23A3" w:rsidRPr="0019622B" w:rsidDel="00B10070">
          <w:rPr>
            <w:rFonts w:ascii="Times New Roman" w:hAnsi="Times New Roman" w:cs="Times New Roman"/>
          </w:rPr>
          <w:delText xml:space="preserve">in our model. This variable </w:delText>
        </w:r>
        <w:r w:rsidR="00351F29" w:rsidRPr="0019622B" w:rsidDel="00B10070">
          <w:rPr>
            <w:rFonts w:ascii="Times New Roman" w:hAnsi="Times New Roman" w:cs="Times New Roman"/>
          </w:rPr>
          <w:delText xml:space="preserve">is overall support for flood </w:delText>
        </w:r>
        <w:r w:rsidR="003C4FFD" w:rsidRPr="0019622B" w:rsidDel="00B10070">
          <w:rPr>
            <w:rFonts w:ascii="Times New Roman" w:hAnsi="Times New Roman" w:cs="Times New Roman"/>
          </w:rPr>
          <w:delText>mitigation</w:delText>
        </w:r>
        <w:r w:rsidR="00471B37" w:rsidRPr="0019622B" w:rsidDel="00B10070">
          <w:rPr>
            <w:rFonts w:ascii="Times New Roman" w:hAnsi="Times New Roman" w:cs="Times New Roman"/>
          </w:rPr>
          <w:delText xml:space="preserve">, the combined scores of 11 </w:delText>
        </w:r>
        <w:r w:rsidR="00351F29" w:rsidRPr="0019622B" w:rsidDel="00B10070">
          <w:rPr>
            <w:rFonts w:ascii="Times New Roman" w:hAnsi="Times New Roman" w:cs="Times New Roman"/>
          </w:rPr>
          <w:delText xml:space="preserve">measures. </w:delText>
        </w:r>
        <w:r w:rsidR="005C118E" w:rsidRPr="0019622B" w:rsidDel="00B10070">
          <w:rPr>
            <w:rFonts w:ascii="Times New Roman" w:hAnsi="Times New Roman" w:cs="Times New Roman"/>
          </w:rPr>
          <w:delText xml:space="preserve">Description of these measures can be found in SP-III. Based on the total scores attached to each respondent, we classify them into three </w:delText>
        </w:r>
        <w:r w:rsidR="00B65D53" w:rsidRPr="0019622B" w:rsidDel="00B10070">
          <w:rPr>
            <w:rFonts w:ascii="Times New Roman" w:hAnsi="Times New Roman" w:cs="Times New Roman"/>
          </w:rPr>
          <w:delText>categories</w:delText>
        </w:r>
        <w:r w:rsidR="005C118E" w:rsidRPr="0019622B" w:rsidDel="00B10070">
          <w:rPr>
            <w:rFonts w:ascii="Times New Roman" w:hAnsi="Times New Roman" w:cs="Times New Roman"/>
          </w:rPr>
          <w:delText xml:space="preserve">: support (31.8% of the sample), neutral ( </w:delText>
        </w:r>
        <w:r w:rsidR="00136E2C" w:rsidRPr="0019622B" w:rsidDel="00B10070">
          <w:rPr>
            <w:rFonts w:ascii="Times New Roman" w:hAnsi="Times New Roman" w:cs="Times New Roman"/>
          </w:rPr>
          <w:delText xml:space="preserve">45.4%), </w:delText>
        </w:r>
        <w:r w:rsidR="005C118E" w:rsidRPr="0019622B" w:rsidDel="00B10070">
          <w:rPr>
            <w:rFonts w:ascii="Times New Roman" w:hAnsi="Times New Roman" w:cs="Times New Roman"/>
          </w:rPr>
          <w:delText xml:space="preserve">and oppose </w:delText>
        </w:r>
        <w:r w:rsidR="00136E2C" w:rsidRPr="0019622B" w:rsidDel="00B10070">
          <w:rPr>
            <w:rFonts w:ascii="Times New Roman" w:hAnsi="Times New Roman" w:cs="Times New Roman"/>
          </w:rPr>
          <w:delText>(22.8%)</w:delText>
        </w:r>
        <w:r w:rsidR="00136E2C" w:rsidRPr="0019622B" w:rsidDel="00B10070">
          <w:rPr>
            <w:rStyle w:val="FootnoteReference"/>
            <w:rFonts w:ascii="Times New Roman" w:hAnsi="Times New Roman" w:cs="Times New Roman"/>
          </w:rPr>
          <w:footnoteReference w:id="3"/>
        </w:r>
        <w:r w:rsidR="00136E2C" w:rsidRPr="0019622B" w:rsidDel="00B10070">
          <w:rPr>
            <w:rFonts w:ascii="Times New Roman" w:hAnsi="Times New Roman" w:cs="Times New Roman"/>
          </w:rPr>
          <w:delText xml:space="preserve">. </w:delText>
        </w:r>
      </w:del>
    </w:p>
    <w:p w14:paraId="0B4DE220" w14:textId="179DB2BE" w:rsidR="009508D9" w:rsidRPr="0019622B" w:rsidRDefault="00373A21" w:rsidP="00BB3A08">
      <w:pPr>
        <w:ind w:firstLine="720"/>
        <w:rPr>
          <w:rFonts w:ascii="Times New Roman" w:hAnsi="Times New Roman" w:cs="Times New Roman"/>
        </w:rPr>
      </w:pPr>
      <w:r w:rsidRPr="0019622B">
        <w:rPr>
          <w:rFonts w:ascii="Times New Roman" w:hAnsi="Times New Roman" w:cs="Times New Roman"/>
        </w:rPr>
        <w:t>Informed by previous studies</w:t>
      </w:r>
      <w:r w:rsidR="00C65B6F" w:rsidRPr="0019622B">
        <w:rPr>
          <w:rFonts w:ascii="Times New Roman" w:hAnsi="Times New Roman" w:cs="Times New Roman" w:hint="eastAsia"/>
        </w:rPr>
        <w:t xml:space="preserve"> </w:t>
      </w:r>
      <w:r w:rsidR="00C65B6F" w:rsidRPr="0019622B">
        <w:rPr>
          <w:rFonts w:ascii="Times New Roman" w:hAnsi="Times New Roman" w:cs="Times New Roman"/>
        </w:rPr>
        <w:t>and result</w:t>
      </w:r>
      <w:r w:rsidR="00F53045" w:rsidRPr="0019622B">
        <w:rPr>
          <w:rFonts w:ascii="Times New Roman" w:hAnsi="Times New Roman" w:cs="Times New Roman" w:hint="eastAsia"/>
        </w:rPr>
        <w:t>s</w:t>
      </w:r>
      <w:r w:rsidR="00C65B6F" w:rsidRPr="0019622B">
        <w:rPr>
          <w:rFonts w:ascii="Times New Roman" w:hAnsi="Times New Roman" w:cs="Times New Roman"/>
        </w:rPr>
        <w:t xml:space="preserve"> of optimal structure search</w:t>
      </w:r>
      <w:r w:rsidRPr="0019622B">
        <w:rPr>
          <w:rFonts w:ascii="Times New Roman" w:hAnsi="Times New Roman" w:cs="Times New Roman"/>
        </w:rPr>
        <w:t>, o</w:t>
      </w:r>
      <w:r w:rsidR="004376A6" w:rsidRPr="0019622B">
        <w:rPr>
          <w:rFonts w:ascii="Times New Roman" w:hAnsi="Times New Roman" w:cs="Times New Roman"/>
        </w:rPr>
        <w:t xml:space="preserve">ur </w:t>
      </w:r>
      <w:del w:id="176" w:author="Ning Lin" w:date="2018-10-10T14:24:00Z">
        <w:r w:rsidR="004376A6" w:rsidRPr="0019622B" w:rsidDel="0037730C">
          <w:rPr>
            <w:rFonts w:ascii="Times New Roman" w:hAnsi="Times New Roman" w:cs="Times New Roman"/>
          </w:rPr>
          <w:delText>Bayesian Network</w:delText>
        </w:r>
      </w:del>
      <w:ins w:id="177" w:author="Ning Lin" w:date="2018-10-10T14:24:00Z">
        <w:r w:rsidR="0037730C">
          <w:rPr>
            <w:rFonts w:ascii="Times New Roman" w:hAnsi="Times New Roman" w:cs="Times New Roman"/>
          </w:rPr>
          <w:t>BN</w:t>
        </w:r>
      </w:ins>
      <w:r w:rsidR="004376A6" w:rsidRPr="0019622B">
        <w:rPr>
          <w:rFonts w:ascii="Times New Roman" w:hAnsi="Times New Roman" w:cs="Times New Roman"/>
        </w:rPr>
        <w:t xml:space="preserve"> </w:t>
      </w:r>
      <w:r w:rsidR="00D57F26" w:rsidRPr="0019622B">
        <w:rPr>
          <w:rFonts w:ascii="Times New Roman" w:hAnsi="Times New Roman" w:cs="Times New Roman"/>
        </w:rPr>
        <w:t>contains</w:t>
      </w:r>
      <w:r w:rsidR="004376A6" w:rsidRPr="0019622B">
        <w:rPr>
          <w:rFonts w:ascii="Times New Roman" w:hAnsi="Times New Roman" w:cs="Times New Roman"/>
        </w:rPr>
        <w:t xml:space="preserve"> three </w:t>
      </w:r>
      <w:r w:rsidR="00F36909" w:rsidRPr="0019622B">
        <w:rPr>
          <w:rFonts w:ascii="Times New Roman" w:hAnsi="Times New Roman" w:cs="Times New Roman"/>
        </w:rPr>
        <w:t xml:space="preserve">major layers including: socio-demographic background and geographic context, perceptual factors and behavioral manifestations, and support for flood </w:t>
      </w:r>
      <w:r w:rsidR="00F36909" w:rsidRPr="0019622B">
        <w:rPr>
          <w:rFonts w:ascii="Times New Roman" w:hAnsi="Times New Roman" w:cs="Times New Roman"/>
        </w:rPr>
        <w:lastRenderedPageBreak/>
        <w:t>mitigation</w:t>
      </w:r>
      <w:ins w:id="178" w:author="Ning Lin" w:date="2018-10-10T12:29:00Z">
        <w:r w:rsidR="00B10070">
          <w:rPr>
            <w:rFonts w:ascii="Times New Roman" w:hAnsi="Times New Roman" w:cs="Times New Roman"/>
          </w:rPr>
          <w:t>.</w:t>
        </w:r>
      </w:ins>
      <w:del w:id="179" w:author="Ning Lin" w:date="2018-10-10T12:29:00Z">
        <w:r w:rsidR="00F36909" w:rsidRPr="0019622B" w:rsidDel="00B10070">
          <w:rPr>
            <w:rFonts w:ascii="Times New Roman" w:hAnsi="Times New Roman" w:cs="Times New Roman"/>
          </w:rPr>
          <w:delText>.</w:delText>
        </w:r>
      </w:del>
      <w:r w:rsidR="00F36909" w:rsidRPr="0019622B">
        <w:rPr>
          <w:rFonts w:ascii="Times New Roman" w:hAnsi="Times New Roman" w:cs="Times New Roman"/>
        </w:rPr>
        <w:t xml:space="preserve"> </w:t>
      </w:r>
      <w:r w:rsidR="00351537" w:rsidRPr="0019622B">
        <w:rPr>
          <w:rFonts w:ascii="Times New Roman" w:hAnsi="Times New Roman" w:cs="Times New Roman"/>
        </w:rPr>
        <w:t xml:space="preserve">The socio-demographic background and geographic context </w:t>
      </w:r>
      <w:proofErr w:type="spellStart"/>
      <w:r w:rsidR="00351537" w:rsidRPr="0019622B">
        <w:rPr>
          <w:rFonts w:ascii="Times New Roman" w:hAnsi="Times New Roman" w:cs="Times New Roman"/>
        </w:rPr>
        <w:t>includeg</w:t>
      </w:r>
      <w:proofErr w:type="spellEnd"/>
      <w:r w:rsidR="00351537" w:rsidRPr="0019622B">
        <w:rPr>
          <w:rFonts w:ascii="Times New Roman" w:hAnsi="Times New Roman" w:cs="Times New Roman"/>
        </w:rPr>
        <w:t xml:space="preserve"> age, race, gender, education</w:t>
      </w:r>
      <w:r w:rsidR="00351537" w:rsidRPr="0019622B">
        <w:rPr>
          <w:rStyle w:val="FootnoteReference"/>
          <w:rFonts w:ascii="Times New Roman" w:hAnsi="Times New Roman" w:cs="Times New Roman"/>
        </w:rPr>
        <w:footnoteReference w:id="4"/>
      </w:r>
      <w:r w:rsidR="00351537" w:rsidRPr="0019622B">
        <w:rPr>
          <w:rFonts w:ascii="Times New Roman" w:hAnsi="Times New Roman" w:cs="Times New Roman"/>
        </w:rPr>
        <w:t>; tenure</w:t>
      </w:r>
      <w:r w:rsidR="00B47016" w:rsidRPr="0019622B">
        <w:rPr>
          <w:rFonts w:ascii="Times New Roman" w:hAnsi="Times New Roman" w:cs="Times New Roman"/>
        </w:rPr>
        <w:t>,</w:t>
      </w:r>
      <w:r w:rsidR="00351537" w:rsidRPr="0019622B">
        <w:rPr>
          <w:rFonts w:ascii="Times New Roman" w:hAnsi="Times New Roman" w:cs="Times New Roman"/>
        </w:rPr>
        <w:t xml:space="preserve"> political party </w:t>
      </w:r>
      <w:proofErr w:type="spellStart"/>
      <w:r w:rsidR="00351537" w:rsidRPr="0019622B">
        <w:rPr>
          <w:rFonts w:ascii="Times New Roman" w:hAnsi="Times New Roman" w:cs="Times New Roman"/>
        </w:rPr>
        <w:t>affilation</w:t>
      </w:r>
      <w:proofErr w:type="spellEnd"/>
      <w:r w:rsidR="00351537" w:rsidRPr="0019622B">
        <w:rPr>
          <w:rFonts w:ascii="Times New Roman" w:hAnsi="Times New Roman" w:cs="Times New Roman"/>
        </w:rPr>
        <w:t>, and percentage of SFHA per county.</w:t>
      </w:r>
      <w:r w:rsidR="00451D98" w:rsidRPr="0019622B">
        <w:rPr>
          <w:rFonts w:ascii="Times New Roman" w:hAnsi="Times New Roman" w:cs="Times New Roman"/>
        </w:rPr>
        <w:t xml:space="preserve"> The perceptual factors and behavioral manifestations include </w:t>
      </w:r>
      <w:proofErr w:type="spellStart"/>
      <w:r w:rsidR="00451D98" w:rsidRPr="0019622B">
        <w:rPr>
          <w:rFonts w:ascii="Times New Roman" w:hAnsi="Times New Roman" w:cs="Times New Roman"/>
        </w:rPr>
        <w:t>informedness</w:t>
      </w:r>
      <w:proofErr w:type="spellEnd"/>
      <w:r w:rsidR="00451D98" w:rsidRPr="0019622B">
        <w:rPr>
          <w:rFonts w:ascii="Times New Roman" w:hAnsi="Times New Roman" w:cs="Times New Roman"/>
        </w:rPr>
        <w:t xml:space="preserve"> about climate </w:t>
      </w:r>
      <w:proofErr w:type="gramStart"/>
      <w:r w:rsidR="00451D98" w:rsidRPr="0019622B">
        <w:rPr>
          <w:rFonts w:ascii="Times New Roman" w:hAnsi="Times New Roman" w:cs="Times New Roman"/>
        </w:rPr>
        <w:t xml:space="preserve">change, </w:t>
      </w:r>
      <w:r w:rsidRPr="0019622B">
        <w:rPr>
          <w:rFonts w:ascii="Times New Roman" w:hAnsi="Times New Roman" w:cs="Times New Roman"/>
        </w:rPr>
        <w:t xml:space="preserve"> </w:t>
      </w:r>
      <w:r w:rsidR="00451D98" w:rsidRPr="0019622B">
        <w:rPr>
          <w:rFonts w:ascii="Times New Roman" w:hAnsi="Times New Roman" w:cs="Times New Roman"/>
        </w:rPr>
        <w:t>perceptions</w:t>
      </w:r>
      <w:proofErr w:type="gramEnd"/>
      <w:r w:rsidR="00451D98" w:rsidRPr="0019622B">
        <w:rPr>
          <w:rFonts w:ascii="Times New Roman" w:hAnsi="Times New Roman" w:cs="Times New Roman"/>
        </w:rPr>
        <w:t xml:space="preserve"> of flood-related hazards, trust in local government’s preparedness, </w:t>
      </w:r>
      <w:r w:rsidR="001F4715" w:rsidRPr="0019622B">
        <w:rPr>
          <w:rFonts w:ascii="Times New Roman" w:hAnsi="Times New Roman" w:cs="Times New Roman"/>
        </w:rPr>
        <w:t>attitude</w:t>
      </w:r>
      <w:r w:rsidR="00451D98" w:rsidRPr="0019622B">
        <w:rPr>
          <w:rFonts w:ascii="Times New Roman" w:hAnsi="Times New Roman" w:cs="Times New Roman"/>
        </w:rPr>
        <w:t>s towards climate change impacts on immediate family</w:t>
      </w:r>
      <w:r w:rsidR="001F4715" w:rsidRPr="0019622B">
        <w:rPr>
          <w:rFonts w:ascii="Times New Roman" w:hAnsi="Times New Roman" w:cs="Times New Roman"/>
        </w:rPr>
        <w:t xml:space="preserve">, attitudes towards climate change impacts on </w:t>
      </w:r>
      <w:r w:rsidR="00451D98" w:rsidRPr="0019622B">
        <w:rPr>
          <w:rFonts w:ascii="Times New Roman" w:hAnsi="Times New Roman" w:cs="Times New Roman"/>
        </w:rPr>
        <w:t>local community, perceptions of local climate</w:t>
      </w:r>
      <w:r w:rsidR="001F4715" w:rsidRPr="0019622B">
        <w:rPr>
          <w:rFonts w:ascii="Times New Roman" w:hAnsi="Times New Roman" w:cs="Times New Roman"/>
        </w:rPr>
        <w:t xml:space="preserve">, and </w:t>
      </w:r>
      <w:commentRangeStart w:id="180"/>
      <w:r w:rsidR="001F4715" w:rsidRPr="0019622B">
        <w:rPr>
          <w:rFonts w:ascii="Times New Roman" w:hAnsi="Times New Roman" w:cs="Times New Roman"/>
        </w:rPr>
        <w:t>flood insurance purchase behavior</w:t>
      </w:r>
      <w:commentRangeEnd w:id="180"/>
      <w:r w:rsidR="00B10070">
        <w:rPr>
          <w:rStyle w:val="CommentReference"/>
        </w:rPr>
        <w:commentReference w:id="180"/>
      </w:r>
      <w:r w:rsidR="00451D98" w:rsidRPr="0019622B">
        <w:rPr>
          <w:rFonts w:ascii="Times New Roman" w:hAnsi="Times New Roman" w:cs="Times New Roman"/>
        </w:rPr>
        <w:t xml:space="preserve">. </w:t>
      </w:r>
      <w:r w:rsidR="001F4715" w:rsidRPr="0019622B">
        <w:rPr>
          <w:rFonts w:ascii="Times New Roman" w:hAnsi="Times New Roman" w:cs="Times New Roman"/>
        </w:rPr>
        <w:t xml:space="preserve">The third layer - decisions to mitigate floods - consists of </w:t>
      </w:r>
      <w:commentRangeStart w:id="181"/>
      <w:r w:rsidR="001F4715" w:rsidRPr="0019622B">
        <w:rPr>
          <w:rFonts w:ascii="Times New Roman" w:hAnsi="Times New Roman" w:cs="Times New Roman"/>
        </w:rPr>
        <w:t>status of purchasing flood insurance</w:t>
      </w:r>
      <w:commentRangeEnd w:id="181"/>
      <w:r w:rsidR="00B10070">
        <w:rPr>
          <w:rStyle w:val="CommentReference"/>
        </w:rPr>
        <w:commentReference w:id="181"/>
      </w:r>
      <w:r w:rsidR="001F4715" w:rsidRPr="0019622B">
        <w:rPr>
          <w:rFonts w:ascii="Times New Roman" w:hAnsi="Times New Roman" w:cs="Times New Roman"/>
        </w:rPr>
        <w:t xml:space="preserve">, </w:t>
      </w:r>
      <w:r w:rsidR="009508D9" w:rsidRPr="0019622B">
        <w:rPr>
          <w:rFonts w:ascii="Times New Roman" w:hAnsi="Times New Roman" w:cs="Times New Roman"/>
        </w:rPr>
        <w:t xml:space="preserve">support for flood mitigation measures to benefit individuals, support for flood mitigation measures to benefit the public, and overall support for flood mitigation. </w:t>
      </w:r>
    </w:p>
    <w:p w14:paraId="01C80C4C" w14:textId="7F6857F5" w:rsidR="00CC204B" w:rsidRPr="0019622B" w:rsidRDefault="00D57F26" w:rsidP="00AA047B">
      <w:pPr>
        <w:ind w:firstLine="720"/>
        <w:rPr>
          <w:rFonts w:ascii="Times New Roman" w:hAnsi="Times New Roman" w:cs="Times New Roman"/>
        </w:rPr>
      </w:pPr>
      <w:del w:id="182" w:author="Ning Lin" w:date="2018-10-10T12:34:00Z">
        <w:r w:rsidRPr="0019622B" w:rsidDel="007C45A0">
          <w:rPr>
            <w:rFonts w:ascii="Times New Roman" w:hAnsi="Times New Roman" w:cs="Times New Roman"/>
          </w:rPr>
          <w:delText xml:space="preserve">We start with the socio-demographic background and geographic context. </w:delText>
        </w:r>
      </w:del>
      <w:r w:rsidR="0086697D" w:rsidRPr="0019622B">
        <w:rPr>
          <w:rFonts w:ascii="Times New Roman" w:hAnsi="Times New Roman" w:cs="Times New Roman"/>
        </w:rPr>
        <w:t>Socio-d</w:t>
      </w:r>
      <w:r w:rsidR="006F3BD6" w:rsidRPr="0019622B">
        <w:rPr>
          <w:rFonts w:ascii="Times New Roman" w:hAnsi="Times New Roman" w:cs="Times New Roman"/>
        </w:rPr>
        <w:t xml:space="preserve">emographic variables are often included as explanatory factors in </w:t>
      </w:r>
      <w:r w:rsidR="004B49FD" w:rsidRPr="0019622B">
        <w:rPr>
          <w:rFonts w:ascii="Times New Roman" w:hAnsi="Times New Roman" w:cs="Times New Roman"/>
        </w:rPr>
        <w:t>hazard mitigation behavior models because they not only indicate individuals’ social vulnerability to hazards (Cutter et al. 2003) but also imply different risk perceptions</w:t>
      </w:r>
      <w:r w:rsidR="00AA047B" w:rsidRPr="0019622B">
        <w:rPr>
          <w:rFonts w:ascii="Times New Roman" w:hAnsi="Times New Roman" w:cs="Times New Roman"/>
        </w:rPr>
        <w:t xml:space="preserve"> (Finucane et al.2000; </w:t>
      </w:r>
      <w:r w:rsidR="00931BEA" w:rsidRPr="0019622B">
        <w:rPr>
          <w:rFonts w:ascii="Times New Roman" w:hAnsi="Times New Roman" w:cs="Times New Roman"/>
        </w:rPr>
        <w:t xml:space="preserve">Hamilton 2012; </w:t>
      </w:r>
      <w:r w:rsidR="00AA047B" w:rsidRPr="0019622B">
        <w:rPr>
          <w:rFonts w:ascii="Times New Roman" w:hAnsi="Times New Roman" w:cs="Times New Roman"/>
        </w:rPr>
        <w:t>Marshall 2004</w:t>
      </w:r>
      <w:r w:rsidR="00931BEA" w:rsidRPr="0019622B">
        <w:rPr>
          <w:rFonts w:ascii="Times New Roman" w:hAnsi="Times New Roman" w:cs="Times New Roman"/>
        </w:rPr>
        <w:t>; Shao et al. 2014; Shao et al. 2017 a)</w:t>
      </w:r>
      <w:r w:rsidR="00AA047B" w:rsidRPr="0019622B">
        <w:rPr>
          <w:rFonts w:ascii="Times New Roman" w:hAnsi="Times New Roman" w:cs="Times New Roman"/>
        </w:rPr>
        <w:t xml:space="preserve"> </w:t>
      </w:r>
      <w:r w:rsidR="00B521A8" w:rsidRPr="0019622B">
        <w:rPr>
          <w:rFonts w:ascii="Times New Roman" w:hAnsi="Times New Roman" w:cs="Times New Roman"/>
        </w:rPr>
        <w:t xml:space="preserve">and knowledge possessed by different </w:t>
      </w:r>
      <w:r w:rsidR="0086697D" w:rsidRPr="0019622B">
        <w:rPr>
          <w:rFonts w:ascii="Times New Roman" w:hAnsi="Times New Roman" w:cs="Times New Roman"/>
        </w:rPr>
        <w:t>socio-</w:t>
      </w:r>
      <w:r w:rsidR="004B49FD" w:rsidRPr="0019622B">
        <w:rPr>
          <w:rFonts w:ascii="Times New Roman" w:hAnsi="Times New Roman" w:cs="Times New Roman"/>
        </w:rPr>
        <w:t>demographic groups</w:t>
      </w:r>
      <w:r w:rsidR="00B521A8" w:rsidRPr="0019622B">
        <w:rPr>
          <w:rFonts w:ascii="Times New Roman" w:hAnsi="Times New Roman" w:cs="Times New Roman"/>
        </w:rPr>
        <w:t xml:space="preserve"> (</w:t>
      </w:r>
      <w:proofErr w:type="spellStart"/>
      <w:r w:rsidR="00931BEA" w:rsidRPr="0019622B">
        <w:rPr>
          <w:rFonts w:ascii="Times New Roman" w:hAnsi="Times New Roman" w:cs="Times New Roman"/>
        </w:rPr>
        <w:t>McCright</w:t>
      </w:r>
      <w:proofErr w:type="spellEnd"/>
      <w:r w:rsidR="00931BEA" w:rsidRPr="0019622B">
        <w:rPr>
          <w:rFonts w:ascii="Times New Roman" w:hAnsi="Times New Roman" w:cs="Times New Roman"/>
        </w:rPr>
        <w:t xml:space="preserve"> 2009; </w:t>
      </w:r>
      <w:r w:rsidR="00B521A8" w:rsidRPr="0019622B">
        <w:rPr>
          <w:rFonts w:ascii="Times New Roman" w:hAnsi="Times New Roman" w:cs="Times New Roman"/>
        </w:rPr>
        <w:t>Ge et al. 2011).</w:t>
      </w:r>
      <w:r w:rsidR="0086697D" w:rsidRPr="0019622B">
        <w:rPr>
          <w:rFonts w:ascii="Times New Roman" w:hAnsi="Times New Roman" w:cs="Times New Roman"/>
        </w:rPr>
        <w:t xml:space="preserve"> </w:t>
      </w:r>
      <w:r w:rsidRPr="0019622B">
        <w:rPr>
          <w:rFonts w:ascii="Times New Roman" w:hAnsi="Times New Roman" w:cs="Times New Roman"/>
        </w:rPr>
        <w:t xml:space="preserve">Multiple previous studies have identified significant effects of several socio-demographic characteristics on flood insurance purchase behaviors.  </w:t>
      </w:r>
      <w:commentRangeStart w:id="183"/>
      <w:r w:rsidR="00456298" w:rsidRPr="0019622B">
        <w:rPr>
          <w:rFonts w:ascii="Times New Roman" w:hAnsi="Times New Roman" w:cs="Times New Roman"/>
        </w:rPr>
        <w:t>Specifically, o</w:t>
      </w:r>
      <w:r w:rsidR="00373A21" w:rsidRPr="0019622B">
        <w:rPr>
          <w:rFonts w:ascii="Times New Roman" w:hAnsi="Times New Roman" w:cs="Times New Roman"/>
        </w:rPr>
        <w:t xml:space="preserve">lder people, African Americans, and </w:t>
      </w:r>
      <w:proofErr w:type="spellStart"/>
      <w:r w:rsidR="00373A21" w:rsidRPr="0019622B">
        <w:rPr>
          <w:rFonts w:ascii="Times New Roman" w:hAnsi="Times New Roman" w:cs="Times New Roman"/>
        </w:rPr>
        <w:t>inviduals</w:t>
      </w:r>
      <w:proofErr w:type="spellEnd"/>
      <w:r w:rsidR="00373A21" w:rsidRPr="0019622B">
        <w:rPr>
          <w:rFonts w:ascii="Times New Roman" w:hAnsi="Times New Roman" w:cs="Times New Roman"/>
        </w:rPr>
        <w:t xml:space="preserve"> with higher level of education are found to be more likely to purchase flood insurance</w:t>
      </w:r>
      <w:r w:rsidR="00395DAF" w:rsidRPr="0019622B">
        <w:rPr>
          <w:rFonts w:ascii="Times New Roman" w:hAnsi="Times New Roman" w:cs="Times New Roman"/>
        </w:rPr>
        <w:t xml:space="preserve"> in state of </w:t>
      </w:r>
      <w:proofErr w:type="spellStart"/>
      <w:r w:rsidR="00395DAF" w:rsidRPr="0019622B">
        <w:rPr>
          <w:rFonts w:ascii="Times New Roman" w:hAnsi="Times New Roman" w:cs="Times New Roman"/>
        </w:rPr>
        <w:t>Geogia</w:t>
      </w:r>
      <w:proofErr w:type="spellEnd"/>
      <w:r w:rsidR="00395DAF" w:rsidRPr="0019622B">
        <w:rPr>
          <w:rFonts w:ascii="Times New Roman" w:hAnsi="Times New Roman" w:cs="Times New Roman"/>
        </w:rPr>
        <w:t>, U.S.</w:t>
      </w:r>
      <w:r w:rsidR="00373A21" w:rsidRPr="0019622B">
        <w:rPr>
          <w:rFonts w:ascii="Times New Roman" w:hAnsi="Times New Roman" w:cs="Times New Roman"/>
        </w:rPr>
        <w:t xml:space="preserve"> (</w:t>
      </w:r>
      <w:proofErr w:type="spellStart"/>
      <w:r w:rsidR="00373A21" w:rsidRPr="0019622B">
        <w:rPr>
          <w:rFonts w:ascii="Times New Roman" w:hAnsi="Times New Roman" w:cs="Times New Roman"/>
        </w:rPr>
        <w:t>Atreya</w:t>
      </w:r>
      <w:proofErr w:type="spellEnd"/>
      <w:r w:rsidR="00373A21" w:rsidRPr="0019622B">
        <w:rPr>
          <w:rFonts w:ascii="Times New Roman" w:hAnsi="Times New Roman" w:cs="Times New Roman"/>
        </w:rPr>
        <w:t xml:space="preserve"> et al. 2015). More highly educated are</w:t>
      </w:r>
      <w:r w:rsidRPr="0019622B">
        <w:rPr>
          <w:rFonts w:ascii="Times New Roman" w:hAnsi="Times New Roman" w:cs="Times New Roman"/>
        </w:rPr>
        <w:t xml:space="preserve"> found to be</w:t>
      </w:r>
      <w:r w:rsidR="00373A21" w:rsidRPr="0019622B">
        <w:rPr>
          <w:rFonts w:ascii="Times New Roman" w:hAnsi="Times New Roman" w:cs="Times New Roman"/>
        </w:rPr>
        <w:t xml:space="preserve"> more likely </w:t>
      </w:r>
      <w:r w:rsidRPr="0019622B">
        <w:rPr>
          <w:rFonts w:ascii="Times New Roman" w:hAnsi="Times New Roman" w:cs="Times New Roman"/>
        </w:rPr>
        <w:t xml:space="preserve">to </w:t>
      </w:r>
      <w:r w:rsidR="00373A21" w:rsidRPr="0019622B">
        <w:rPr>
          <w:rFonts w:ascii="Times New Roman" w:hAnsi="Times New Roman" w:cs="Times New Roman"/>
        </w:rPr>
        <w:t>voluntarily purchase flood insurance</w:t>
      </w:r>
      <w:r w:rsidR="004A6D29" w:rsidRPr="0019622B">
        <w:rPr>
          <w:rFonts w:ascii="Times New Roman" w:hAnsi="Times New Roman" w:cs="Times New Roman"/>
        </w:rPr>
        <w:t xml:space="preserve"> </w:t>
      </w:r>
      <w:r w:rsidR="00B6049F" w:rsidRPr="0019622B">
        <w:rPr>
          <w:rFonts w:ascii="Times New Roman" w:hAnsi="Times New Roman" w:cs="Times New Roman"/>
        </w:rPr>
        <w:t>in four localities in Texas and Florida</w:t>
      </w:r>
      <w:r w:rsidR="00395DAF" w:rsidRPr="0019622B">
        <w:rPr>
          <w:rFonts w:ascii="Times New Roman" w:hAnsi="Times New Roman" w:cs="Times New Roman"/>
        </w:rPr>
        <w:t>, U.S.</w:t>
      </w:r>
      <w:r w:rsidR="00B6049F" w:rsidRPr="0019622B">
        <w:rPr>
          <w:rFonts w:ascii="Times New Roman" w:hAnsi="Times New Roman" w:cs="Times New Roman"/>
        </w:rPr>
        <w:t xml:space="preserve"> </w:t>
      </w:r>
      <w:r w:rsidR="004A6D29" w:rsidRPr="0019622B">
        <w:rPr>
          <w:rFonts w:ascii="Times New Roman" w:hAnsi="Times New Roman" w:cs="Times New Roman"/>
        </w:rPr>
        <w:t>(</w:t>
      </w:r>
      <w:r w:rsidR="00E47586" w:rsidRPr="0019622B">
        <w:rPr>
          <w:rFonts w:ascii="Times New Roman" w:hAnsi="Times New Roman" w:cs="Times New Roman"/>
        </w:rPr>
        <w:t>Brody et al. 2015)</w:t>
      </w:r>
      <w:r w:rsidR="00373A21" w:rsidRPr="0019622B">
        <w:rPr>
          <w:rFonts w:ascii="Times New Roman" w:hAnsi="Times New Roman" w:cs="Times New Roman"/>
        </w:rPr>
        <w:t xml:space="preserve">. </w:t>
      </w:r>
      <w:r w:rsidR="00AA70A1" w:rsidRPr="0019622B">
        <w:rPr>
          <w:rFonts w:ascii="Times New Roman" w:hAnsi="Times New Roman" w:cs="Times New Roman"/>
        </w:rPr>
        <w:t xml:space="preserve">Women and racial minorities are more likely to buy flood insurance in </w:t>
      </w:r>
      <w:proofErr w:type="spellStart"/>
      <w:r w:rsidR="00AA70A1" w:rsidRPr="0019622B">
        <w:rPr>
          <w:rFonts w:ascii="Times New Roman" w:hAnsi="Times New Roman" w:cs="Times New Roman"/>
        </w:rPr>
        <w:t>Queesnland</w:t>
      </w:r>
      <w:proofErr w:type="spellEnd"/>
      <w:r w:rsidR="00AA70A1" w:rsidRPr="0019622B">
        <w:rPr>
          <w:rFonts w:ascii="Times New Roman" w:hAnsi="Times New Roman" w:cs="Times New Roman"/>
        </w:rPr>
        <w:t xml:space="preserve">, Australia (Lo 2013). </w:t>
      </w:r>
      <w:r w:rsidR="00B6049F" w:rsidRPr="0019622B">
        <w:rPr>
          <w:rFonts w:ascii="Times New Roman" w:hAnsi="Times New Roman" w:cs="Times New Roman"/>
        </w:rPr>
        <w:t xml:space="preserve">Similarly, racial minorities and more educated individuals are more likely to purchase flood insurance voluntarily among all coastal counties along the U.S. Gulf Coast (Shao et al. 2017a). </w:t>
      </w:r>
      <w:r w:rsidR="009508D9" w:rsidRPr="0019622B">
        <w:rPr>
          <w:rFonts w:ascii="Times New Roman" w:hAnsi="Times New Roman" w:cs="Times New Roman"/>
        </w:rPr>
        <w:t>In terms of support for flood mitigation, younger individuals, women, racial minorities and Democrats tend to express more support for relocation and increasing funds for education on evacuation and emergency planning (Shao et al. 2017b).</w:t>
      </w:r>
      <w:commentRangeEnd w:id="183"/>
      <w:r w:rsidR="007C45A0">
        <w:rPr>
          <w:rStyle w:val="CommentReference"/>
        </w:rPr>
        <w:commentReference w:id="183"/>
      </w:r>
      <w:r w:rsidR="009508D9" w:rsidRPr="0019622B">
        <w:rPr>
          <w:rFonts w:ascii="Times New Roman" w:hAnsi="Times New Roman" w:cs="Times New Roman"/>
        </w:rPr>
        <w:t xml:space="preserve"> </w:t>
      </w:r>
      <w:r w:rsidR="006F3BD6" w:rsidRPr="0019622B">
        <w:rPr>
          <w:rFonts w:ascii="Times New Roman" w:hAnsi="Times New Roman" w:cs="Times New Roman"/>
        </w:rPr>
        <w:t>The geographic c</w:t>
      </w:r>
      <w:r w:rsidR="00B521A8" w:rsidRPr="0019622B">
        <w:rPr>
          <w:rFonts w:ascii="Times New Roman" w:hAnsi="Times New Roman" w:cs="Times New Roman"/>
        </w:rPr>
        <w:t>ontext variables include the</w:t>
      </w:r>
      <w:r w:rsidR="006F3BD6" w:rsidRPr="0019622B">
        <w:rPr>
          <w:rFonts w:ascii="Times New Roman" w:hAnsi="Times New Roman" w:cs="Times New Roman"/>
        </w:rPr>
        <w:t xml:space="preserve"> percentage of land area of the SFHA per county</w:t>
      </w:r>
      <w:r w:rsidR="00B521A8" w:rsidRPr="0019622B">
        <w:rPr>
          <w:rFonts w:ascii="Times New Roman" w:hAnsi="Times New Roman" w:cs="Times New Roman"/>
        </w:rPr>
        <w:t xml:space="preserve">, which has been found to be positively related to perceptions of changing flooding amount (Shao et al. 2017 b) and voluntary flood insurance purchase behavior (Shao et al. 2017 a), and tenure – length of residence. Tenure </w:t>
      </w:r>
      <w:r w:rsidR="00243E7B" w:rsidRPr="0019622B">
        <w:rPr>
          <w:rFonts w:ascii="Times New Roman" w:hAnsi="Times New Roman" w:cs="Times New Roman"/>
        </w:rPr>
        <w:t xml:space="preserve">in the </w:t>
      </w:r>
      <w:r w:rsidR="002A6CF7" w:rsidRPr="0019622B">
        <w:rPr>
          <w:rFonts w:ascii="Times New Roman" w:hAnsi="Times New Roman" w:cs="Times New Roman"/>
        </w:rPr>
        <w:t xml:space="preserve">coastal region </w:t>
      </w:r>
      <w:r w:rsidR="00B521A8" w:rsidRPr="0019622B">
        <w:rPr>
          <w:rFonts w:ascii="Times New Roman" w:hAnsi="Times New Roman" w:cs="Times New Roman"/>
        </w:rPr>
        <w:t xml:space="preserve">indicates exposure to </w:t>
      </w:r>
      <w:r w:rsidR="002A6CF7" w:rsidRPr="0019622B">
        <w:rPr>
          <w:rFonts w:ascii="Times New Roman" w:hAnsi="Times New Roman" w:cs="Times New Roman"/>
        </w:rPr>
        <w:t xml:space="preserve">coastal hazards and experience with hazards. </w:t>
      </w:r>
      <w:r w:rsidR="0086697D" w:rsidRPr="0019622B">
        <w:rPr>
          <w:rFonts w:ascii="Times New Roman" w:hAnsi="Times New Roman" w:cs="Times New Roman"/>
        </w:rPr>
        <w:t xml:space="preserve">Longer tenure is found to increase the likelihood to buy flood insurance </w:t>
      </w:r>
      <w:proofErr w:type="spellStart"/>
      <w:r w:rsidR="0086697D" w:rsidRPr="0019622B">
        <w:rPr>
          <w:rFonts w:ascii="Times New Roman" w:hAnsi="Times New Roman" w:cs="Times New Roman"/>
        </w:rPr>
        <w:t>insurance</w:t>
      </w:r>
      <w:proofErr w:type="spellEnd"/>
      <w:r w:rsidR="0086697D" w:rsidRPr="0019622B">
        <w:rPr>
          <w:rFonts w:ascii="Times New Roman" w:hAnsi="Times New Roman" w:cs="Times New Roman"/>
        </w:rPr>
        <w:t xml:space="preserve"> (Brody et al. 2015).  </w:t>
      </w:r>
    </w:p>
    <w:p w14:paraId="104E6313" w14:textId="514135AA" w:rsidR="00BB3A08" w:rsidRDefault="009923E1" w:rsidP="00BB3A08">
      <w:pPr>
        <w:ind w:firstLine="720"/>
        <w:rPr>
          <w:ins w:id="184" w:author="Ning Lin" w:date="2018-10-10T12:12:00Z"/>
          <w:rFonts w:ascii="Times New Roman" w:hAnsi="Times New Roman" w:cs="Times New Roman"/>
        </w:rPr>
      </w:pPr>
      <w:r w:rsidRPr="0019622B">
        <w:rPr>
          <w:rFonts w:ascii="Times New Roman" w:hAnsi="Times New Roman" w:cs="Times New Roman"/>
        </w:rPr>
        <w:t>Ma</w:t>
      </w:r>
      <w:r w:rsidR="006F3BD6" w:rsidRPr="0019622B">
        <w:rPr>
          <w:rFonts w:ascii="Times New Roman" w:hAnsi="Times New Roman" w:cs="Times New Roman"/>
        </w:rPr>
        <w:t>ny previous studies have found a link between</w:t>
      </w:r>
      <w:r w:rsidRPr="0019622B">
        <w:rPr>
          <w:rFonts w:ascii="Times New Roman" w:hAnsi="Times New Roman" w:cs="Times New Roman"/>
        </w:rPr>
        <w:t xml:space="preserve"> risk perception </w:t>
      </w:r>
      <w:r w:rsidR="006F3BD6" w:rsidRPr="0019622B">
        <w:rPr>
          <w:rFonts w:ascii="Times New Roman" w:hAnsi="Times New Roman" w:cs="Times New Roman"/>
        </w:rPr>
        <w:t>and</w:t>
      </w:r>
      <w:r w:rsidRPr="0019622B">
        <w:rPr>
          <w:rFonts w:ascii="Times New Roman" w:hAnsi="Times New Roman" w:cs="Times New Roman"/>
        </w:rPr>
        <w:t xml:space="preserve"> mitigation behaviors (</w:t>
      </w:r>
      <w:proofErr w:type="spellStart"/>
      <w:r w:rsidRPr="0019622B">
        <w:rPr>
          <w:rFonts w:ascii="Times New Roman" w:hAnsi="Times New Roman" w:cs="Times New Roman"/>
        </w:rPr>
        <w:t>Botzen</w:t>
      </w:r>
      <w:proofErr w:type="spellEnd"/>
      <w:r w:rsidRPr="0019622B">
        <w:rPr>
          <w:rFonts w:ascii="Times New Roman" w:hAnsi="Times New Roman" w:cs="Times New Roman"/>
        </w:rPr>
        <w:t xml:space="preserve"> et al. 2009; </w:t>
      </w:r>
      <w:proofErr w:type="spellStart"/>
      <w:r w:rsidRPr="0019622B">
        <w:rPr>
          <w:rFonts w:ascii="Times New Roman" w:hAnsi="Times New Roman" w:cs="Times New Roman"/>
        </w:rPr>
        <w:t>Kunreuther</w:t>
      </w:r>
      <w:proofErr w:type="spellEnd"/>
      <w:r w:rsidRPr="0019622B">
        <w:rPr>
          <w:rFonts w:ascii="Times New Roman" w:hAnsi="Times New Roman" w:cs="Times New Roman"/>
        </w:rPr>
        <w:t xml:space="preserve"> and </w:t>
      </w:r>
      <w:proofErr w:type="spellStart"/>
      <w:r w:rsidRPr="0019622B">
        <w:rPr>
          <w:rFonts w:ascii="Times New Roman" w:hAnsi="Times New Roman" w:cs="Times New Roman"/>
        </w:rPr>
        <w:t>Slovic</w:t>
      </w:r>
      <w:proofErr w:type="spellEnd"/>
      <w:r w:rsidRPr="0019622B">
        <w:rPr>
          <w:rFonts w:ascii="Times New Roman" w:hAnsi="Times New Roman" w:cs="Times New Roman"/>
        </w:rPr>
        <w:t xml:space="preserve"> 1978; </w:t>
      </w:r>
      <w:proofErr w:type="spellStart"/>
      <w:r w:rsidRPr="0019622B">
        <w:rPr>
          <w:rFonts w:ascii="Times New Roman" w:hAnsi="Times New Roman" w:cs="Times New Roman"/>
        </w:rPr>
        <w:t>Kunreuther</w:t>
      </w:r>
      <w:proofErr w:type="spellEnd"/>
      <w:r w:rsidRPr="0019622B">
        <w:rPr>
          <w:rFonts w:ascii="Times New Roman" w:hAnsi="Times New Roman" w:cs="Times New Roman"/>
        </w:rPr>
        <w:t xml:space="preserve"> and Weber 2014; Lindell and Hwang 2008; Shao et al. 2017b).  Higher perceptions of flood risks can translate into willingness to take more actions to protect themselves from flood risks (Lo 2013; Shao et al. 2017c). For example, perceptions of flood risks </w:t>
      </w:r>
      <w:r w:rsidR="007D0DBC" w:rsidRPr="0019622B">
        <w:rPr>
          <w:rFonts w:ascii="Times New Roman" w:hAnsi="Times New Roman" w:cs="Times New Roman"/>
        </w:rPr>
        <w:t xml:space="preserve">are found to lead </w:t>
      </w:r>
      <w:r w:rsidRPr="0019622B">
        <w:rPr>
          <w:rFonts w:ascii="Times New Roman" w:hAnsi="Times New Roman" w:cs="Times New Roman"/>
        </w:rPr>
        <w:t>to</w:t>
      </w:r>
      <w:r w:rsidR="007D0DBC" w:rsidRPr="0019622B">
        <w:t xml:space="preserve"> </w:t>
      </w:r>
      <w:r w:rsidR="007D0DBC" w:rsidRPr="0019622B">
        <w:rPr>
          <w:rFonts w:ascii="Times New Roman" w:hAnsi="Times New Roman" w:cs="Times New Roman"/>
        </w:rPr>
        <w:t>evacuation behaviors (Huang et al. 2012</w:t>
      </w:r>
      <w:proofErr w:type="gramStart"/>
      <w:r w:rsidR="007D0DBC" w:rsidRPr="0019622B">
        <w:rPr>
          <w:rFonts w:ascii="Times New Roman" w:hAnsi="Times New Roman" w:cs="Times New Roman"/>
        </w:rPr>
        <w:t xml:space="preserve">), </w:t>
      </w:r>
      <w:r w:rsidRPr="0019622B">
        <w:rPr>
          <w:rFonts w:ascii="Times New Roman" w:hAnsi="Times New Roman" w:cs="Times New Roman"/>
        </w:rPr>
        <w:t xml:space="preserve"> </w:t>
      </w:r>
      <w:r w:rsidR="007D0DBC" w:rsidRPr="0019622B">
        <w:rPr>
          <w:rFonts w:ascii="Times New Roman" w:hAnsi="Times New Roman" w:cs="Times New Roman"/>
        </w:rPr>
        <w:t>voluntary</w:t>
      </w:r>
      <w:proofErr w:type="gramEnd"/>
      <w:r w:rsidR="007D0DBC" w:rsidRPr="0019622B">
        <w:rPr>
          <w:rFonts w:ascii="Times New Roman" w:hAnsi="Times New Roman" w:cs="Times New Roman"/>
        </w:rPr>
        <w:t xml:space="preserve"> purchase of flood insurance (Shao et al. 2017b), </w:t>
      </w:r>
      <w:r w:rsidR="00B521A8" w:rsidRPr="0019622B">
        <w:rPr>
          <w:rFonts w:ascii="Times New Roman" w:hAnsi="Times New Roman" w:cs="Times New Roman"/>
        </w:rPr>
        <w:t xml:space="preserve">flood hazard mitigation (Ge et al. </w:t>
      </w:r>
      <w:r w:rsidRPr="0019622B">
        <w:rPr>
          <w:rFonts w:ascii="Times New Roman" w:hAnsi="Times New Roman" w:cs="Times New Roman"/>
        </w:rPr>
        <w:t>2011), and policy support for incentives for relocation and funding for education programs on emergency planning and evacuation (Shao et al. 2017c).</w:t>
      </w:r>
      <w:r w:rsidR="006F3BD6" w:rsidRPr="0019622B">
        <w:rPr>
          <w:rFonts w:ascii="Times New Roman" w:hAnsi="Times New Roman" w:cs="Times New Roman"/>
        </w:rPr>
        <w:t xml:space="preserve"> </w:t>
      </w:r>
      <w:r w:rsidRPr="0019622B">
        <w:rPr>
          <w:rFonts w:ascii="Times New Roman" w:hAnsi="Times New Roman" w:cs="Times New Roman"/>
        </w:rPr>
        <w:t>Although</w:t>
      </w:r>
      <w:r w:rsidR="000845C9" w:rsidRPr="0019622B">
        <w:rPr>
          <w:rFonts w:ascii="Times New Roman" w:hAnsi="Times New Roman" w:cs="Times New Roman"/>
        </w:rPr>
        <w:t xml:space="preserve"> flood risk perceptions </w:t>
      </w:r>
      <w:r w:rsidR="00F60405" w:rsidRPr="0019622B">
        <w:rPr>
          <w:rFonts w:ascii="Times New Roman" w:hAnsi="Times New Roman" w:cs="Times New Roman"/>
        </w:rPr>
        <w:t xml:space="preserve">in some studies </w:t>
      </w:r>
      <w:r w:rsidR="000845C9" w:rsidRPr="0019622B">
        <w:rPr>
          <w:rFonts w:ascii="Times New Roman" w:hAnsi="Times New Roman" w:cs="Times New Roman"/>
        </w:rPr>
        <w:t>are not found to be strong positive factor</w:t>
      </w:r>
      <w:r w:rsidR="00F60405" w:rsidRPr="0019622B">
        <w:rPr>
          <w:rFonts w:ascii="Times New Roman" w:hAnsi="Times New Roman" w:cs="Times New Roman"/>
        </w:rPr>
        <w:t>s</w:t>
      </w:r>
      <w:r w:rsidRPr="0019622B">
        <w:rPr>
          <w:rFonts w:ascii="Times New Roman" w:hAnsi="Times New Roman" w:cs="Times New Roman"/>
        </w:rPr>
        <w:t xml:space="preserve"> on flood mitigation measures</w:t>
      </w:r>
      <w:r w:rsidR="000845C9" w:rsidRPr="0019622B">
        <w:rPr>
          <w:rFonts w:ascii="Times New Roman" w:hAnsi="Times New Roman" w:cs="Times New Roman"/>
        </w:rPr>
        <w:t xml:space="preserve">, </w:t>
      </w:r>
      <w:r w:rsidR="00F60405" w:rsidRPr="0019622B">
        <w:rPr>
          <w:rFonts w:ascii="Times New Roman" w:hAnsi="Times New Roman" w:cs="Times New Roman"/>
        </w:rPr>
        <w:t xml:space="preserve">other </w:t>
      </w:r>
      <w:r w:rsidR="000845C9" w:rsidRPr="0019622B">
        <w:rPr>
          <w:rFonts w:ascii="Times New Roman" w:hAnsi="Times New Roman" w:cs="Times New Roman"/>
        </w:rPr>
        <w:t>perceptual factors such as the perceived effectiveness of measures, estimated costs, and perceived responsibilities in flood management are</w:t>
      </w:r>
      <w:r w:rsidR="006F3BD6" w:rsidRPr="0019622B">
        <w:rPr>
          <w:rFonts w:ascii="Times New Roman" w:hAnsi="Times New Roman" w:cs="Times New Roman"/>
        </w:rPr>
        <w:t xml:space="preserve"> still</w:t>
      </w:r>
      <w:r w:rsidR="000845C9" w:rsidRPr="0019622B">
        <w:rPr>
          <w:rFonts w:ascii="Times New Roman" w:hAnsi="Times New Roman" w:cs="Times New Roman"/>
        </w:rPr>
        <w:t xml:space="preserve"> better predictors than socioeconomic and geographical factors (</w:t>
      </w:r>
      <w:proofErr w:type="spellStart"/>
      <w:r w:rsidR="000845C9" w:rsidRPr="0019622B">
        <w:rPr>
          <w:rFonts w:ascii="Times New Roman" w:hAnsi="Times New Roman" w:cs="Times New Roman"/>
        </w:rPr>
        <w:t>Bubeck</w:t>
      </w:r>
      <w:proofErr w:type="spellEnd"/>
      <w:r w:rsidR="000845C9" w:rsidRPr="0019622B">
        <w:rPr>
          <w:rFonts w:ascii="Times New Roman" w:hAnsi="Times New Roman" w:cs="Times New Roman"/>
        </w:rPr>
        <w:t xml:space="preserve"> et al. 2012). </w:t>
      </w:r>
      <w:r w:rsidR="006F3BD6" w:rsidRPr="0019622B">
        <w:rPr>
          <w:rFonts w:ascii="Times New Roman" w:hAnsi="Times New Roman" w:cs="Times New Roman"/>
        </w:rPr>
        <w:t xml:space="preserve">Thus, we </w:t>
      </w:r>
      <w:r w:rsidR="002A6CF7" w:rsidRPr="0019622B">
        <w:rPr>
          <w:rFonts w:ascii="Times New Roman" w:hAnsi="Times New Roman" w:cs="Times New Roman"/>
        </w:rPr>
        <w:t xml:space="preserve">include several perceptual variables in the second layer. </w:t>
      </w:r>
      <w:proofErr w:type="spellStart"/>
      <w:r w:rsidRPr="0019622B">
        <w:rPr>
          <w:rFonts w:ascii="Times New Roman" w:hAnsi="Times New Roman" w:cs="Times New Roman"/>
        </w:rPr>
        <w:t>I</w:t>
      </w:r>
      <w:r w:rsidR="00B4211D" w:rsidRPr="0019622B">
        <w:rPr>
          <w:rFonts w:ascii="Times New Roman" w:hAnsi="Times New Roman" w:cs="Times New Roman"/>
        </w:rPr>
        <w:t>nformedness</w:t>
      </w:r>
      <w:proofErr w:type="spellEnd"/>
      <w:r w:rsidR="00B4211D" w:rsidRPr="0019622B">
        <w:rPr>
          <w:rFonts w:ascii="Times New Roman" w:hAnsi="Times New Roman" w:cs="Times New Roman"/>
        </w:rPr>
        <w:t xml:space="preserve"> about </w:t>
      </w:r>
      <w:r w:rsidR="002F5F3D" w:rsidRPr="0019622B">
        <w:rPr>
          <w:rFonts w:ascii="Times New Roman" w:hAnsi="Times New Roman" w:cs="Times New Roman"/>
        </w:rPr>
        <w:t>climate change</w:t>
      </w:r>
      <w:r w:rsidR="002A6CF7" w:rsidRPr="0019622B">
        <w:rPr>
          <w:rFonts w:ascii="Times New Roman" w:hAnsi="Times New Roman" w:cs="Times New Roman"/>
        </w:rPr>
        <w:t xml:space="preserve"> refers to the </w:t>
      </w:r>
      <w:proofErr w:type="spellStart"/>
      <w:r w:rsidR="002A6CF7" w:rsidRPr="0019622B">
        <w:rPr>
          <w:rFonts w:ascii="Times New Roman" w:hAnsi="Times New Roman" w:cs="Times New Roman"/>
        </w:rPr>
        <w:t>self assessment</w:t>
      </w:r>
      <w:proofErr w:type="spellEnd"/>
      <w:r w:rsidR="002A6CF7" w:rsidRPr="0019622B">
        <w:rPr>
          <w:rFonts w:ascii="Times New Roman" w:hAnsi="Times New Roman" w:cs="Times New Roman"/>
        </w:rPr>
        <w:t xml:space="preserve"> of </w:t>
      </w:r>
      <w:r w:rsidR="00840C05" w:rsidRPr="0019622B">
        <w:rPr>
          <w:rFonts w:ascii="Times New Roman" w:hAnsi="Times New Roman" w:cs="Times New Roman"/>
        </w:rPr>
        <w:t xml:space="preserve">how informed one is </w:t>
      </w:r>
      <w:r w:rsidR="00AA239B" w:rsidRPr="0019622B">
        <w:rPr>
          <w:rFonts w:ascii="Times New Roman" w:hAnsi="Times New Roman" w:cs="Times New Roman"/>
        </w:rPr>
        <w:t>of climate change. This measure has been found to be positively related to perceptions of hurricane number (Shao and Goidel 2016).</w:t>
      </w:r>
      <w:r w:rsidR="002F5F3D" w:rsidRPr="0019622B">
        <w:rPr>
          <w:rFonts w:ascii="Times New Roman" w:hAnsi="Times New Roman" w:cs="Times New Roman"/>
        </w:rPr>
        <w:t xml:space="preserve"> </w:t>
      </w:r>
      <w:r w:rsidR="00AA239B" w:rsidRPr="0019622B">
        <w:rPr>
          <w:rFonts w:ascii="Times New Roman" w:hAnsi="Times New Roman" w:cs="Times New Roman"/>
        </w:rPr>
        <w:t>P</w:t>
      </w:r>
      <w:r w:rsidR="002F5F3D" w:rsidRPr="0019622B">
        <w:rPr>
          <w:rFonts w:ascii="Times New Roman" w:hAnsi="Times New Roman" w:cs="Times New Roman"/>
        </w:rPr>
        <w:t xml:space="preserve">erceptions of </w:t>
      </w:r>
      <w:r w:rsidR="001C74CC" w:rsidRPr="0019622B">
        <w:rPr>
          <w:rFonts w:ascii="Times New Roman" w:hAnsi="Times New Roman" w:cs="Times New Roman"/>
        </w:rPr>
        <w:t>local climate change</w:t>
      </w:r>
      <w:r w:rsidR="00AA239B" w:rsidRPr="0019622B">
        <w:rPr>
          <w:rFonts w:ascii="Times New Roman" w:hAnsi="Times New Roman" w:cs="Times New Roman"/>
        </w:rPr>
        <w:t xml:space="preserve"> have been found to exert </w:t>
      </w:r>
      <w:r w:rsidR="00AA239B" w:rsidRPr="0019622B">
        <w:rPr>
          <w:rFonts w:ascii="Times New Roman" w:hAnsi="Times New Roman" w:cs="Times New Roman"/>
        </w:rPr>
        <w:lastRenderedPageBreak/>
        <w:t>positive effects on belief in climate change and concern for future climate change impacts (Shao and Goidel 2016). P</w:t>
      </w:r>
      <w:r w:rsidR="001C74CC" w:rsidRPr="0019622B">
        <w:rPr>
          <w:rFonts w:ascii="Times New Roman" w:hAnsi="Times New Roman" w:cs="Times New Roman"/>
        </w:rPr>
        <w:t>erceptions of flood related hazards</w:t>
      </w:r>
      <w:r w:rsidR="00AA239B" w:rsidRPr="0019622B">
        <w:rPr>
          <w:rFonts w:ascii="Times New Roman" w:hAnsi="Times New Roman" w:cs="Times New Roman"/>
        </w:rPr>
        <w:t xml:space="preserve"> not only determine voluntary flood insurance purchase behavior but also some flood mitigation policy support (Shao et al. 2017 b and c). In addition, we include</w:t>
      </w:r>
      <w:r w:rsidR="001C74CC" w:rsidRPr="0019622B">
        <w:rPr>
          <w:rFonts w:ascii="Times New Roman" w:hAnsi="Times New Roman" w:cs="Times New Roman"/>
        </w:rPr>
        <w:t xml:space="preserve"> </w:t>
      </w:r>
      <w:r w:rsidR="004B4335" w:rsidRPr="0019622B">
        <w:rPr>
          <w:rFonts w:ascii="Times New Roman" w:hAnsi="Times New Roman" w:cs="Times New Roman"/>
        </w:rPr>
        <w:t xml:space="preserve">perceptions of </w:t>
      </w:r>
      <w:r w:rsidR="004320D1" w:rsidRPr="0019622B">
        <w:rPr>
          <w:rFonts w:ascii="Times New Roman" w:hAnsi="Times New Roman" w:cs="Times New Roman"/>
        </w:rPr>
        <w:t>climate ch</w:t>
      </w:r>
      <w:r w:rsidR="004B4335" w:rsidRPr="0019622B">
        <w:rPr>
          <w:rFonts w:ascii="Times New Roman" w:hAnsi="Times New Roman" w:cs="Times New Roman"/>
        </w:rPr>
        <w:t>ange impacts on local community and</w:t>
      </w:r>
      <w:r w:rsidR="00AA239B" w:rsidRPr="0019622B">
        <w:rPr>
          <w:rFonts w:ascii="Times New Roman" w:hAnsi="Times New Roman" w:cs="Times New Roman"/>
        </w:rPr>
        <w:t xml:space="preserve"> immediate family,</w:t>
      </w:r>
      <w:r w:rsidR="00DE3FE8" w:rsidRPr="0019622B">
        <w:rPr>
          <w:rFonts w:ascii="Times New Roman" w:hAnsi="Times New Roman" w:cs="Times New Roman"/>
        </w:rPr>
        <w:t xml:space="preserve"> and </w:t>
      </w:r>
      <w:r w:rsidR="004320D1" w:rsidRPr="0019622B">
        <w:rPr>
          <w:rFonts w:ascii="Times New Roman" w:hAnsi="Times New Roman" w:cs="Times New Roman"/>
        </w:rPr>
        <w:t>trust in government prepared</w:t>
      </w:r>
      <w:r w:rsidR="00DE3FE8" w:rsidRPr="0019622B">
        <w:rPr>
          <w:rFonts w:ascii="Times New Roman" w:hAnsi="Times New Roman" w:cs="Times New Roman"/>
        </w:rPr>
        <w:t xml:space="preserve">ness to address climate change </w:t>
      </w:r>
      <w:r w:rsidR="004320D1" w:rsidRPr="0019622B">
        <w:rPr>
          <w:rFonts w:ascii="Times New Roman" w:hAnsi="Times New Roman" w:cs="Times New Roman"/>
        </w:rPr>
        <w:t>in our BN model to predict flood insurance purchase behavior</w:t>
      </w:r>
      <w:ins w:id="185" w:author="Ning Lin" w:date="2018-10-10T12:34:00Z">
        <w:r w:rsidR="007C45A0">
          <w:rPr>
            <w:rFonts w:ascii="Times New Roman" w:hAnsi="Times New Roman" w:cs="Times New Roman"/>
          </w:rPr>
          <w:t>,</w:t>
        </w:r>
      </w:ins>
      <w:r w:rsidR="004320D1" w:rsidRPr="0019622B">
        <w:rPr>
          <w:rFonts w:ascii="Times New Roman" w:hAnsi="Times New Roman" w:cs="Times New Roman"/>
        </w:rPr>
        <w:t xml:space="preserve"> which subsequently predicts overall support for flood risk reduction. </w:t>
      </w:r>
      <w:r w:rsidR="0086697D" w:rsidRPr="0019622B">
        <w:rPr>
          <w:rFonts w:ascii="Times New Roman" w:hAnsi="Times New Roman" w:cs="Times New Roman"/>
        </w:rPr>
        <w:t xml:space="preserve">Specifically, we posit that individuals who </w:t>
      </w:r>
      <w:proofErr w:type="spellStart"/>
      <w:r w:rsidR="0086697D" w:rsidRPr="0019622B">
        <w:rPr>
          <w:rFonts w:ascii="Times New Roman" w:hAnsi="Times New Roman" w:cs="Times New Roman"/>
        </w:rPr>
        <w:t>belive</w:t>
      </w:r>
      <w:proofErr w:type="spellEnd"/>
      <w:r w:rsidR="0086697D" w:rsidRPr="0019622B">
        <w:rPr>
          <w:rFonts w:ascii="Times New Roman" w:hAnsi="Times New Roman" w:cs="Times New Roman"/>
        </w:rPr>
        <w:t xml:space="preserve"> climate change will</w:t>
      </w:r>
      <w:r w:rsidR="00AB18E0" w:rsidRPr="0019622B">
        <w:rPr>
          <w:rFonts w:ascii="Times New Roman" w:hAnsi="Times New Roman" w:cs="Times New Roman"/>
        </w:rPr>
        <w:t xml:space="preserve"> negatively impact their local communities and immediate families are more likely to adopt and support flood mitigation measures. All the flood mitigation support measures involve</w:t>
      </w:r>
      <w:r w:rsidR="003767B8" w:rsidRPr="0019622B">
        <w:rPr>
          <w:rFonts w:ascii="Times New Roman" w:hAnsi="Times New Roman" w:cs="Times New Roman"/>
        </w:rPr>
        <w:t xml:space="preserve"> the</w:t>
      </w:r>
      <w:r w:rsidR="00AB18E0" w:rsidRPr="0019622B">
        <w:rPr>
          <w:rFonts w:ascii="Times New Roman" w:hAnsi="Times New Roman" w:cs="Times New Roman"/>
        </w:rPr>
        <w:t xml:space="preserve"> local government and one’s trust in local government</w:t>
      </w:r>
      <w:r w:rsidR="00F60405" w:rsidRPr="0019622B">
        <w:rPr>
          <w:rFonts w:ascii="Times New Roman" w:hAnsi="Times New Roman" w:cs="Times New Roman"/>
        </w:rPr>
        <w:t>’s preparedness</w:t>
      </w:r>
      <w:r w:rsidR="00AB18E0" w:rsidRPr="0019622B">
        <w:rPr>
          <w:rFonts w:ascii="Times New Roman" w:hAnsi="Times New Roman" w:cs="Times New Roman"/>
        </w:rPr>
        <w:t xml:space="preserve"> is found to have impacts on flood insurance purchase behavior (Shao et al. 2017b). Thus, one’s trust in local government is hypothesized to affect overall flood mitigation support. </w:t>
      </w:r>
      <w:r w:rsidR="0086697D" w:rsidRPr="0019622B">
        <w:rPr>
          <w:rFonts w:ascii="Times New Roman" w:hAnsi="Times New Roman" w:cs="Times New Roman"/>
        </w:rPr>
        <w:t xml:space="preserve"> </w:t>
      </w:r>
      <w:moveFromRangeStart w:id="186" w:author="Ning Lin" w:date="2018-10-10T12:34:00Z" w:name="move526938219"/>
      <w:moveFrom w:id="187" w:author="Ning Lin" w:date="2018-10-10T12:34:00Z">
        <w:r w:rsidR="00BB3A08" w:rsidRPr="0019622B" w:rsidDel="007C45A0">
          <w:rPr>
            <w:rFonts w:ascii="Times New Roman" w:hAnsi="Times New Roman" w:cs="Times New Roman"/>
          </w:rPr>
          <w:t xml:space="preserve">For detailed wording of the survey items and measurement of these variables, please see </w:t>
        </w:r>
        <w:r w:rsidR="008737FE" w:rsidRPr="0019622B" w:rsidDel="007C45A0">
          <w:rPr>
            <w:rFonts w:ascii="Times New Roman" w:hAnsi="Times New Roman" w:cs="Times New Roman"/>
          </w:rPr>
          <w:t>Supplementary Material I</w:t>
        </w:r>
        <w:r w:rsidR="00BB3A08" w:rsidRPr="0019622B" w:rsidDel="007C45A0">
          <w:rPr>
            <w:rFonts w:ascii="Times New Roman" w:hAnsi="Times New Roman" w:cs="Times New Roman"/>
          </w:rPr>
          <w:t>.</w:t>
        </w:r>
        <w:r w:rsidR="00031153" w:rsidRPr="0019622B" w:rsidDel="007C45A0">
          <w:rPr>
            <w:rFonts w:ascii="Times New Roman" w:hAnsi="Times New Roman" w:cs="Times New Roman"/>
          </w:rPr>
          <w:t xml:space="preserve"> Figure 2 presents our entire BN structure. </w:t>
        </w:r>
      </w:moveFrom>
      <w:moveFromRangeEnd w:id="186"/>
    </w:p>
    <w:p w14:paraId="481DD8B1" w14:textId="5821033A" w:rsidR="00F81208" w:rsidRDefault="00B10070" w:rsidP="007C45A0">
      <w:pPr>
        <w:ind w:firstLine="720"/>
        <w:rPr>
          <w:ins w:id="188" w:author="Ning Lin" w:date="2018-10-10T12:12:00Z"/>
          <w:rFonts w:ascii="Times New Roman" w:hAnsi="Times New Roman" w:cs="Times New Roman"/>
        </w:rPr>
      </w:pPr>
      <w:commentRangeStart w:id="189"/>
      <w:proofErr w:type="gramStart"/>
      <w:ins w:id="190" w:author="Ning Lin" w:date="2018-10-10T12:25:00Z">
        <w:r w:rsidRPr="0019622B">
          <w:rPr>
            <w:rFonts w:ascii="Times New Roman" w:hAnsi="Times New Roman" w:cs="Times New Roman"/>
          </w:rPr>
          <w:t>In essence, flood</w:t>
        </w:r>
        <w:proofErr w:type="gramEnd"/>
        <w:r w:rsidRPr="0019622B">
          <w:rPr>
            <w:rFonts w:ascii="Times New Roman" w:hAnsi="Times New Roman" w:cs="Times New Roman"/>
          </w:rPr>
          <w:t xml:space="preserve"> insurance purchase behavior in our model serves as if a “bridge” in this structure, connecting socio-demographic background and geographic context and other perceptual factors with public support for flood mitigation </w:t>
        </w:r>
        <w:r w:rsidRPr="0019622B">
          <w:rPr>
            <w:rFonts w:ascii="Times New Roman" w:hAnsi="Times New Roman" w:cs="Times New Roman" w:hint="eastAsia"/>
          </w:rPr>
          <w:t>-</w:t>
        </w:r>
        <w:r w:rsidRPr="0019622B">
          <w:rPr>
            <w:rFonts w:ascii="Times New Roman" w:hAnsi="Times New Roman" w:cs="Times New Roman"/>
          </w:rPr>
          <w:t xml:space="preserve"> the </w:t>
        </w:r>
      </w:ins>
      <w:ins w:id="191" w:author="Ning Lin" w:date="2018-10-10T12:35:00Z">
        <w:r w:rsidR="00CE024A">
          <w:rPr>
            <w:rFonts w:ascii="Times New Roman" w:hAnsi="Times New Roman" w:cs="Times New Roman"/>
          </w:rPr>
          <w:t>end node variable</w:t>
        </w:r>
      </w:ins>
      <w:ins w:id="192" w:author="Ning Lin" w:date="2018-10-10T12:25:00Z">
        <w:r w:rsidRPr="0019622B">
          <w:rPr>
            <w:rFonts w:ascii="Times New Roman" w:hAnsi="Times New Roman" w:cs="Times New Roman"/>
          </w:rPr>
          <w:t xml:space="preserve"> in our model. This variable </w:t>
        </w:r>
        <w:r w:rsidR="00CE024A">
          <w:rPr>
            <w:rFonts w:ascii="Times New Roman" w:hAnsi="Times New Roman" w:cs="Times New Roman"/>
          </w:rPr>
          <w:t>is</w:t>
        </w:r>
      </w:ins>
      <w:ins w:id="193" w:author="Ning Lin" w:date="2018-10-10T12:35:00Z">
        <w:r w:rsidR="00CE024A">
          <w:rPr>
            <w:rFonts w:ascii="Times New Roman" w:hAnsi="Times New Roman" w:cs="Times New Roman"/>
          </w:rPr>
          <w:t xml:space="preserve"> a</w:t>
        </w:r>
      </w:ins>
      <w:ins w:id="194" w:author="Ning Lin" w:date="2018-10-10T12:25:00Z">
        <w:r w:rsidR="00CE024A">
          <w:rPr>
            <w:rFonts w:ascii="Times New Roman" w:hAnsi="Times New Roman" w:cs="Times New Roman"/>
          </w:rPr>
          <w:t xml:space="preserve"> combined score</w:t>
        </w:r>
        <w:r w:rsidRPr="0019622B">
          <w:rPr>
            <w:rFonts w:ascii="Times New Roman" w:hAnsi="Times New Roman" w:cs="Times New Roman"/>
          </w:rPr>
          <w:t xml:space="preserve"> of </w:t>
        </w:r>
        <w:commentRangeStart w:id="195"/>
        <w:r w:rsidRPr="0019622B">
          <w:rPr>
            <w:rFonts w:ascii="Times New Roman" w:hAnsi="Times New Roman" w:cs="Times New Roman"/>
          </w:rPr>
          <w:t>11 measures</w:t>
        </w:r>
      </w:ins>
      <w:commentRangeEnd w:id="195"/>
      <w:ins w:id="196" w:author="Ning Lin" w:date="2018-10-10T12:35:00Z">
        <w:r w:rsidR="00CE024A">
          <w:rPr>
            <w:rStyle w:val="CommentReference"/>
          </w:rPr>
          <w:commentReference w:id="195"/>
        </w:r>
      </w:ins>
      <w:ins w:id="197" w:author="Ning Lin" w:date="2018-10-10T12:25:00Z">
        <w:r w:rsidRPr="0019622B">
          <w:rPr>
            <w:rFonts w:ascii="Times New Roman" w:hAnsi="Times New Roman" w:cs="Times New Roman"/>
          </w:rPr>
          <w:t xml:space="preserve">. Description of these measures can be found in </w:t>
        </w:r>
        <w:commentRangeStart w:id="198"/>
        <w:r w:rsidRPr="0019622B">
          <w:rPr>
            <w:rFonts w:ascii="Times New Roman" w:hAnsi="Times New Roman" w:cs="Times New Roman"/>
          </w:rPr>
          <w:t>SP-III</w:t>
        </w:r>
      </w:ins>
      <w:commentRangeEnd w:id="198"/>
      <w:ins w:id="199" w:author="Ning Lin" w:date="2018-10-10T12:36:00Z">
        <w:r w:rsidR="00CE024A">
          <w:rPr>
            <w:rStyle w:val="CommentReference"/>
          </w:rPr>
          <w:commentReference w:id="198"/>
        </w:r>
      </w:ins>
      <w:ins w:id="200" w:author="Ning Lin" w:date="2018-10-10T12:25:00Z">
        <w:r w:rsidRPr="0019622B">
          <w:rPr>
            <w:rFonts w:ascii="Times New Roman" w:hAnsi="Times New Roman" w:cs="Times New Roman"/>
          </w:rPr>
          <w:t xml:space="preserve">. Based on the total scores attached to </w:t>
        </w:r>
      </w:ins>
      <w:ins w:id="201" w:author="Ning Lin" w:date="2018-10-10T12:36:00Z">
        <w:r w:rsidR="00CE024A">
          <w:rPr>
            <w:rFonts w:ascii="Times New Roman" w:hAnsi="Times New Roman" w:cs="Times New Roman"/>
          </w:rPr>
          <w:t xml:space="preserve">the </w:t>
        </w:r>
      </w:ins>
      <w:ins w:id="202" w:author="Ning Lin" w:date="2018-10-10T12:25:00Z">
        <w:r w:rsidRPr="0019622B">
          <w:rPr>
            <w:rFonts w:ascii="Times New Roman" w:hAnsi="Times New Roman" w:cs="Times New Roman"/>
          </w:rPr>
          <w:t>respondent</w:t>
        </w:r>
      </w:ins>
      <w:ins w:id="203" w:author="Ning Lin" w:date="2018-10-10T12:36:00Z">
        <w:r w:rsidR="00CE024A">
          <w:rPr>
            <w:rFonts w:ascii="Times New Roman" w:hAnsi="Times New Roman" w:cs="Times New Roman"/>
          </w:rPr>
          <w:t>s</w:t>
        </w:r>
      </w:ins>
      <w:ins w:id="204" w:author="Ning Lin" w:date="2018-10-10T12:25:00Z">
        <w:r w:rsidRPr="0019622B">
          <w:rPr>
            <w:rFonts w:ascii="Times New Roman" w:hAnsi="Times New Roman" w:cs="Times New Roman"/>
          </w:rPr>
          <w:t xml:space="preserve">, we classify them into three categories: support (31.8% of the sample), neutral </w:t>
        </w:r>
        <w:proofErr w:type="gramStart"/>
        <w:r w:rsidRPr="0019622B">
          <w:rPr>
            <w:rFonts w:ascii="Times New Roman" w:hAnsi="Times New Roman" w:cs="Times New Roman"/>
          </w:rPr>
          <w:t>( 45.4</w:t>
        </w:r>
        <w:proofErr w:type="gramEnd"/>
        <w:r w:rsidRPr="0019622B">
          <w:rPr>
            <w:rFonts w:ascii="Times New Roman" w:hAnsi="Times New Roman" w:cs="Times New Roman"/>
          </w:rPr>
          <w:t>%), and oppose (22.8%)</w:t>
        </w:r>
        <w:r w:rsidRPr="0019622B">
          <w:rPr>
            <w:rStyle w:val="FootnoteReference"/>
            <w:rFonts w:ascii="Times New Roman" w:hAnsi="Times New Roman" w:cs="Times New Roman"/>
          </w:rPr>
          <w:footnoteReference w:id="5"/>
        </w:r>
        <w:r w:rsidRPr="0019622B">
          <w:rPr>
            <w:rFonts w:ascii="Times New Roman" w:hAnsi="Times New Roman" w:cs="Times New Roman"/>
          </w:rPr>
          <w:t xml:space="preserve">. </w:t>
        </w:r>
      </w:ins>
      <w:commentRangeEnd w:id="189"/>
      <w:ins w:id="207" w:author="Ning Lin" w:date="2018-10-10T14:26:00Z">
        <w:r w:rsidR="0037730C">
          <w:rPr>
            <w:rStyle w:val="CommentReference"/>
          </w:rPr>
          <w:commentReference w:id="189"/>
        </w:r>
      </w:ins>
      <w:moveToRangeStart w:id="208" w:author="Ning Lin" w:date="2018-10-10T12:34:00Z" w:name="move526938219"/>
      <w:moveTo w:id="209" w:author="Ning Lin" w:date="2018-10-10T12:34:00Z">
        <w:r w:rsidR="007C45A0" w:rsidRPr="0019622B">
          <w:rPr>
            <w:rFonts w:ascii="Times New Roman" w:hAnsi="Times New Roman" w:cs="Times New Roman"/>
          </w:rPr>
          <w:t xml:space="preserve">For detailed wording of the survey items and measurement of these variables, please see Supplementary Material I. </w:t>
        </w:r>
        <w:del w:id="210" w:author="Ning Lin" w:date="2018-10-10T12:34:00Z">
          <w:r w:rsidR="007C45A0" w:rsidRPr="0019622B" w:rsidDel="007C45A0">
            <w:rPr>
              <w:rFonts w:ascii="Times New Roman" w:hAnsi="Times New Roman" w:cs="Times New Roman"/>
            </w:rPr>
            <w:delText>Figure 2 presents our entire BN structure.</w:delText>
          </w:r>
        </w:del>
      </w:moveTo>
      <w:moveToRangeEnd w:id="208"/>
    </w:p>
    <w:p w14:paraId="29168037" w14:textId="5E2B6563" w:rsidR="00F81208" w:rsidRPr="0019622B" w:rsidRDefault="008F7F52" w:rsidP="00F81208">
      <w:pPr>
        <w:spacing w:before="240"/>
        <w:ind w:firstLine="720"/>
        <w:rPr>
          <w:ins w:id="211" w:author="Ning Lin" w:date="2018-10-10T12:12:00Z"/>
          <w:rFonts w:ascii="Times New Roman" w:hAnsi="Times New Roman" w:cs="Times New Roman"/>
        </w:rPr>
      </w:pPr>
      <w:ins w:id="212" w:author="Ning Lin" w:date="2018-10-10T14:40:00Z">
        <w:r>
          <w:rPr>
            <w:rFonts w:ascii="Times New Roman" w:hAnsi="Times New Roman" w:cs="Times New Roman"/>
          </w:rPr>
          <w:t xml:space="preserve">The </w:t>
        </w:r>
      </w:ins>
      <w:ins w:id="213" w:author="Ning Lin" w:date="2018-10-10T12:12:00Z">
        <w:r w:rsidR="00F81208" w:rsidRPr="0019622B">
          <w:rPr>
            <w:rFonts w:ascii="Times New Roman" w:hAnsi="Times New Roman" w:cs="Times New Roman"/>
          </w:rPr>
          <w:t xml:space="preserve">directed links </w:t>
        </w:r>
      </w:ins>
      <w:ins w:id="214" w:author="Ning Lin" w:date="2018-10-10T14:40:00Z">
        <w:r>
          <w:rPr>
            <w:rFonts w:ascii="Times New Roman" w:hAnsi="Times New Roman" w:cs="Times New Roman"/>
          </w:rPr>
          <w:t xml:space="preserve">in the BN graphic in Figure 2 indicate </w:t>
        </w:r>
      </w:ins>
      <w:ins w:id="215" w:author="Ning Lin" w:date="2018-10-10T12:12:00Z">
        <w:r w:rsidR="00F81208" w:rsidRPr="0019622B">
          <w:rPr>
            <w:rFonts w:ascii="Times New Roman" w:hAnsi="Times New Roman" w:cs="Times New Roman"/>
          </w:rPr>
          <w:t>hypothetical causal relationships</w:t>
        </w:r>
      </w:ins>
      <w:ins w:id="216" w:author="Ning Lin" w:date="2018-10-10T14:41:00Z">
        <w:r>
          <w:rPr>
            <w:rFonts w:ascii="Times New Roman" w:hAnsi="Times New Roman" w:cs="Times New Roman"/>
          </w:rPr>
          <w:t xml:space="preserve">, for </w:t>
        </w:r>
      </w:ins>
      <w:ins w:id="217" w:author="Ning Lin" w:date="2018-10-10T12:12:00Z">
        <w:r>
          <w:rPr>
            <w:rFonts w:ascii="Times New Roman" w:hAnsi="Times New Roman" w:cs="Times New Roman"/>
          </w:rPr>
          <w:t xml:space="preserve">which </w:t>
        </w:r>
        <w:r w:rsidR="00F81208" w:rsidRPr="0019622B">
          <w:rPr>
            <w:rFonts w:ascii="Times New Roman" w:hAnsi="Times New Roman" w:cs="Times New Roman"/>
          </w:rPr>
          <w:t xml:space="preserve">conditional probabilities </w:t>
        </w:r>
      </w:ins>
      <w:ins w:id="218" w:author="Ning Lin" w:date="2018-10-10T14:41:00Z">
        <w:r>
          <w:rPr>
            <w:rFonts w:ascii="Times New Roman" w:hAnsi="Times New Roman" w:cs="Times New Roman"/>
          </w:rPr>
          <w:t xml:space="preserve">are </w:t>
        </w:r>
      </w:ins>
      <w:ins w:id="219" w:author="Ning Lin" w:date="2018-10-10T12:12:00Z">
        <w:r w:rsidR="00F81208" w:rsidRPr="0019622B">
          <w:rPr>
            <w:rFonts w:ascii="Times New Roman" w:hAnsi="Times New Roman" w:cs="Times New Roman"/>
          </w:rPr>
          <w:t xml:space="preserve">trained on </w:t>
        </w:r>
      </w:ins>
      <w:ins w:id="220" w:author="Ning Lin" w:date="2018-10-10T14:30:00Z">
        <w:r w:rsidR="00775341">
          <w:rPr>
            <w:rFonts w:ascii="Times New Roman" w:hAnsi="Times New Roman" w:cs="Times New Roman"/>
          </w:rPr>
          <w:t>the survey data</w:t>
        </w:r>
      </w:ins>
      <w:ins w:id="221" w:author="Ning Lin" w:date="2018-10-10T12:12:00Z">
        <w:r w:rsidR="00F81208" w:rsidRPr="0019622B">
          <w:rPr>
            <w:rFonts w:ascii="Times New Roman" w:hAnsi="Times New Roman" w:cs="Times New Roman"/>
          </w:rPr>
          <w:t xml:space="preserve">. We apply the Correlation Networks Method with a threshold of 0.4 (Scutari 2017) to initiate an accuracy-based Markov Chain Monte Carlo (MCMC) method (Eaton and Murphy 2007) to search the optimal network structure. Then based on common knowledge we slightly refine the network and train the BN model parameters based on EM algorithm (Bernardo, J. M., et al. 2003) under maximum-likelihood principle.  Uncertainties in the relationships derived from the observational training and uncertainties in the input parameters are propagated through the BN to provide a predicted probability for each discrete outcome. Our BN stores conditional probabilities to make predictions using combinations of statistical inference and joint probability calculations. </w:t>
        </w:r>
      </w:ins>
    </w:p>
    <w:p w14:paraId="5F419379" w14:textId="58272812" w:rsidR="00F81208" w:rsidRPr="0019622B" w:rsidRDefault="00F81208" w:rsidP="00F81208">
      <w:pPr>
        <w:spacing w:before="240"/>
        <w:ind w:firstLine="720"/>
        <w:rPr>
          <w:ins w:id="222" w:author="Ning Lin" w:date="2018-10-10T12:12:00Z"/>
          <w:rFonts w:ascii="Times New Roman" w:hAnsi="Times New Roman" w:cs="Times New Roman"/>
        </w:rPr>
      </w:pPr>
      <w:commentRangeStart w:id="223"/>
      <w:ins w:id="224" w:author="Ning Lin" w:date="2018-10-10T12:12:00Z">
        <w:r w:rsidRPr="0019622B">
          <w:rPr>
            <w:rFonts w:ascii="Times New Roman" w:hAnsi="Times New Roman" w:cs="Times New Roman"/>
          </w:rPr>
          <w:t xml:space="preserve">Inference for the BN and </w:t>
        </w:r>
      </w:ins>
      <w:ins w:id="225" w:author="Ning Lin" w:date="2018-10-10T14:42:00Z">
        <w:r w:rsidR="008F7F52">
          <w:rPr>
            <w:rFonts w:ascii="Times New Roman" w:hAnsi="Times New Roman" w:cs="Times New Roman"/>
          </w:rPr>
          <w:t>the</w:t>
        </w:r>
      </w:ins>
      <w:ins w:id="226" w:author="Ning Lin" w:date="2018-10-10T12:12:00Z">
        <w:r w:rsidRPr="0019622B">
          <w:rPr>
            <w:rFonts w:ascii="Times New Roman" w:hAnsi="Times New Roman" w:cs="Times New Roman"/>
          </w:rPr>
          <w:t xml:space="preserve"> CPD for each node can be made, </w:t>
        </w:r>
      </w:ins>
      <w:ins w:id="227" w:author="Ning Lin" w:date="2018-10-10T14:42:00Z">
        <w:r w:rsidR="008F7F52">
          <w:rPr>
            <w:rFonts w:ascii="Times New Roman" w:hAnsi="Times New Roman" w:cs="Times New Roman"/>
          </w:rPr>
          <w:t xml:space="preserve">and, </w:t>
        </w:r>
      </w:ins>
      <w:ins w:id="228" w:author="Ning Lin" w:date="2018-10-10T12:12:00Z">
        <w:r w:rsidRPr="0019622B">
          <w:rPr>
            <w:rFonts w:ascii="Times New Roman" w:hAnsi="Times New Roman" w:cs="Times New Roman"/>
          </w:rPr>
          <w:t xml:space="preserve">given evidence about </w:t>
        </w:r>
        <w:r w:rsidRPr="0019622B">
          <w:rPr>
            <w:rFonts w:ascii="Times New Roman" w:hAnsi="Times New Roman" w:cs="Times New Roman" w:hint="eastAsia"/>
          </w:rPr>
          <w:t>a set of items</w:t>
        </w:r>
        <w:r w:rsidRPr="0019622B">
          <w:rPr>
            <w:rFonts w:ascii="Times New Roman" w:hAnsi="Times New Roman" w:cs="Times New Roman"/>
          </w:rPr>
          <w:t xml:space="preserve">, the </w:t>
        </w:r>
        <w:proofErr w:type="gramStart"/>
        <w:r w:rsidRPr="0019622B">
          <w:rPr>
            <w:rFonts w:ascii="Times New Roman" w:hAnsi="Times New Roman" w:cs="Times New Roman"/>
          </w:rPr>
          <w:t>likely values</w:t>
        </w:r>
        <w:proofErr w:type="gramEnd"/>
        <w:r w:rsidRPr="0019622B">
          <w:rPr>
            <w:rFonts w:ascii="Times New Roman" w:hAnsi="Times New Roman" w:cs="Times New Roman"/>
          </w:rPr>
          <w:t xml:space="preserve"> or probability distributions of other </w:t>
        </w:r>
        <w:r w:rsidRPr="0019622B">
          <w:rPr>
            <w:rFonts w:ascii="Times New Roman" w:hAnsi="Times New Roman" w:cs="Times New Roman" w:hint="eastAsia"/>
          </w:rPr>
          <w:t>target items</w:t>
        </w:r>
        <w:r w:rsidRPr="0019622B">
          <w:rPr>
            <w:rFonts w:ascii="Times New Roman" w:hAnsi="Times New Roman" w:cs="Times New Roman"/>
          </w:rPr>
          <w:t xml:space="preserve"> can be computed. More generally, the </w:t>
        </w:r>
      </w:ins>
      <w:ins w:id="229" w:author="Ning Lin" w:date="2018-10-10T14:42:00Z">
        <w:r w:rsidR="008F7F52">
          <w:rPr>
            <w:rFonts w:ascii="Times New Roman" w:hAnsi="Times New Roman" w:cs="Times New Roman"/>
          </w:rPr>
          <w:t>probability distributions</w:t>
        </w:r>
      </w:ins>
      <w:ins w:id="230" w:author="Ning Lin" w:date="2018-10-10T12:12:00Z">
        <w:r w:rsidRPr="0019622B">
          <w:rPr>
            <w:rFonts w:ascii="Times New Roman" w:hAnsi="Times New Roman" w:cs="Times New Roman"/>
          </w:rPr>
          <w:t xml:space="preserve"> of a set of variables may be computed given evidence of another set of variables, by marginalizing over unknown variables. </w:t>
        </w:r>
        <w:r w:rsidR="008F7F52">
          <w:rPr>
            <w:rFonts w:ascii="Times New Roman" w:hAnsi="Times New Roman" w:cs="Times New Roman"/>
          </w:rPr>
          <w:t xml:space="preserve">Conceptually, the calculation </w:t>
        </w:r>
      </w:ins>
      <w:ins w:id="231" w:author="Ning Lin" w:date="2018-10-10T14:43:00Z">
        <w:r w:rsidR="008F7F52">
          <w:rPr>
            <w:rFonts w:ascii="Times New Roman" w:hAnsi="Times New Roman" w:cs="Times New Roman"/>
          </w:rPr>
          <w:t>involves estimating the</w:t>
        </w:r>
      </w:ins>
      <w:ins w:id="232" w:author="Ning Lin" w:date="2018-10-10T12:12:00Z">
        <w:r w:rsidRPr="0019622B">
          <w:rPr>
            <w:rFonts w:ascii="Times New Roman" w:hAnsi="Times New Roman" w:cs="Times New Roman"/>
          </w:rPr>
          <w:t xml:space="preserve"> posterior probability </w:t>
        </w:r>
      </w:ins>
      <w:ins w:id="233" w:author="Ning Lin" w:date="2018-10-10T14:43:00Z">
        <w:r w:rsidR="008F7F52">
          <w:rPr>
            <w:rFonts w:ascii="Times New Roman" w:hAnsi="Times New Roman" w:cs="Times New Roman"/>
          </w:rPr>
          <w:t>u</w:t>
        </w:r>
      </w:ins>
      <w:ins w:id="234" w:author="Ning Lin" w:date="2018-10-10T12:12:00Z">
        <w:r w:rsidRPr="0019622B">
          <w:rPr>
            <w:rFonts w:ascii="Times New Roman" w:hAnsi="Times New Roman" w:cs="Times New Roman"/>
          </w:rPr>
          <w:t xml:space="preserve">sing </w:t>
        </w:r>
      </w:ins>
      <w:ins w:id="235" w:author="Ning Lin" w:date="2018-10-10T14:43:00Z">
        <w:r w:rsidR="008F7F52">
          <w:rPr>
            <w:rFonts w:ascii="Times New Roman" w:hAnsi="Times New Roman" w:cs="Times New Roman"/>
          </w:rPr>
          <w:t xml:space="preserve">the </w:t>
        </w:r>
      </w:ins>
      <w:proofErr w:type="spellStart"/>
      <w:ins w:id="236" w:author="Ning Lin" w:date="2018-10-10T12:12:00Z">
        <w:r w:rsidRPr="0019622B">
          <w:rPr>
            <w:rFonts w:ascii="Times New Roman" w:hAnsi="Times New Roman" w:cs="Times New Roman"/>
          </w:rPr>
          <w:t>Baye</w:t>
        </w:r>
      </w:ins>
      <w:ins w:id="237" w:author="Ning Lin" w:date="2018-10-10T14:43:00Z">
        <w:r w:rsidR="008F7F52">
          <w:rPr>
            <w:rFonts w:ascii="Times New Roman" w:hAnsi="Times New Roman" w:cs="Times New Roman"/>
          </w:rPr>
          <w:t>’</w:t>
        </w:r>
      </w:ins>
      <w:ins w:id="238" w:author="Ning Lin" w:date="2018-10-10T12:12:00Z">
        <w:r w:rsidR="008F7F52">
          <w:rPr>
            <w:rFonts w:ascii="Times New Roman" w:hAnsi="Times New Roman" w:cs="Times New Roman"/>
          </w:rPr>
          <w:t>s</w:t>
        </w:r>
        <w:proofErr w:type="spellEnd"/>
        <w:r w:rsidR="008F7F52">
          <w:rPr>
            <w:rFonts w:ascii="Times New Roman" w:hAnsi="Times New Roman" w:cs="Times New Roman"/>
          </w:rPr>
          <w:t xml:space="preserve"> rule</w:t>
        </w:r>
        <w:r w:rsidRPr="0019622B">
          <w:rPr>
            <w:rFonts w:ascii="Times New Roman" w:hAnsi="Times New Roman" w:cs="Times New Roman"/>
          </w:rPr>
          <w:t xml:space="preserve">. Computationally, </w:t>
        </w:r>
      </w:ins>
      <w:ins w:id="239" w:author="Ning Lin" w:date="2018-10-10T14:43:00Z">
        <w:r w:rsidR="008F7F52">
          <w:rPr>
            <w:rFonts w:ascii="Times New Roman" w:hAnsi="Times New Roman" w:cs="Times New Roman"/>
          </w:rPr>
          <w:t xml:space="preserve">however, such </w:t>
        </w:r>
      </w:ins>
      <w:ins w:id="240" w:author="Ning Lin" w:date="2018-10-10T14:46:00Z">
        <w:r w:rsidR="008F7F52">
          <w:rPr>
            <w:rFonts w:ascii="Times New Roman" w:hAnsi="Times New Roman" w:cs="Times New Roman"/>
          </w:rPr>
          <w:t xml:space="preserve">a </w:t>
        </w:r>
      </w:ins>
      <w:ins w:id="241" w:author="Ning Lin" w:date="2018-10-10T12:12:00Z">
        <w:r w:rsidRPr="0019622B">
          <w:rPr>
            <w:rFonts w:ascii="Times New Roman" w:hAnsi="Times New Roman" w:cs="Times New Roman"/>
          </w:rPr>
          <w:t xml:space="preserve">calculation is </w:t>
        </w:r>
      </w:ins>
      <w:ins w:id="242" w:author="Ning Lin" w:date="2018-10-10T14:44:00Z">
        <w:r w:rsidR="008F7F52">
          <w:rPr>
            <w:rFonts w:ascii="Times New Roman" w:hAnsi="Times New Roman" w:cs="Times New Roman"/>
          </w:rPr>
          <w:t>difficult</w:t>
        </w:r>
      </w:ins>
      <w:ins w:id="243" w:author="Ning Lin" w:date="2018-10-10T12:12:00Z">
        <w:r w:rsidRPr="0019622B">
          <w:rPr>
            <w:rFonts w:ascii="Times New Roman" w:hAnsi="Times New Roman" w:cs="Times New Roman"/>
          </w:rPr>
          <w:t xml:space="preserve"> and inefficient, presenting exponential complexity. A sampling method is therefore used to estimate the </w:t>
        </w:r>
      </w:ins>
      <w:ins w:id="244" w:author="Ning Lin" w:date="2018-10-10T14:44:00Z">
        <w:r w:rsidR="008F7F52">
          <w:rPr>
            <w:rFonts w:ascii="Times New Roman" w:hAnsi="Times New Roman" w:cs="Times New Roman"/>
          </w:rPr>
          <w:t>probability distributions</w:t>
        </w:r>
      </w:ins>
      <w:ins w:id="245" w:author="Ning Lin" w:date="2018-10-10T12:12:00Z">
        <w:r w:rsidRPr="0019622B">
          <w:rPr>
            <w:rFonts w:ascii="Times New Roman" w:hAnsi="Times New Roman" w:cs="Times New Roman"/>
          </w:rPr>
          <w:t xml:space="preserve"> of a target variable based on </w:t>
        </w:r>
      </w:ins>
      <w:ins w:id="246" w:author="Ning Lin" w:date="2018-10-10T14:44:00Z">
        <w:r w:rsidR="008F7F52">
          <w:rPr>
            <w:rFonts w:ascii="Times New Roman" w:hAnsi="Times New Roman" w:cs="Times New Roman"/>
          </w:rPr>
          <w:t>the probability distributions</w:t>
        </w:r>
      </w:ins>
      <w:ins w:id="247" w:author="Ning Lin" w:date="2018-10-10T12:12:00Z">
        <w:r w:rsidR="008F7F52">
          <w:rPr>
            <w:rFonts w:ascii="Times New Roman" w:hAnsi="Times New Roman" w:cs="Times New Roman"/>
          </w:rPr>
          <w:t xml:space="preserve"> of </w:t>
        </w:r>
        <w:r w:rsidRPr="0019622B">
          <w:rPr>
            <w:rFonts w:ascii="Times New Roman" w:hAnsi="Times New Roman" w:cs="Times New Roman"/>
          </w:rPr>
          <w:t>parent node</w:t>
        </w:r>
      </w:ins>
      <w:ins w:id="248" w:author="Ning Lin" w:date="2018-10-10T14:44:00Z">
        <w:r w:rsidR="008F7F52">
          <w:rPr>
            <w:rFonts w:ascii="Times New Roman" w:hAnsi="Times New Roman" w:cs="Times New Roman"/>
          </w:rPr>
          <w:t>s</w:t>
        </w:r>
      </w:ins>
      <w:ins w:id="249" w:author="Ning Lin" w:date="2018-10-10T12:12:00Z">
        <w:r w:rsidRPr="0019622B">
          <w:rPr>
            <w:rFonts w:ascii="Times New Roman" w:hAnsi="Times New Roman" w:cs="Times New Roman"/>
          </w:rPr>
          <w:t xml:space="preserve">.  </w:t>
        </w:r>
        <w:bookmarkStart w:id="250" w:name="_GoBack"/>
        <w:bookmarkEnd w:id="250"/>
        <w:r w:rsidRPr="0019622B">
          <w:rPr>
            <w:rFonts w:ascii="Times New Roman" w:hAnsi="Times New Roman" w:cs="Times New Roman"/>
          </w:rPr>
          <w:t xml:space="preserve">Efficient and real-time calculations </w:t>
        </w:r>
      </w:ins>
      <w:ins w:id="251" w:author="Ning Lin" w:date="2018-10-10T14:47:00Z">
        <w:r w:rsidR="008F7F52">
          <w:rPr>
            <w:rFonts w:ascii="Times New Roman" w:hAnsi="Times New Roman" w:cs="Times New Roman"/>
          </w:rPr>
          <w:t xml:space="preserve">on our BN </w:t>
        </w:r>
      </w:ins>
      <w:ins w:id="252" w:author="Ning Lin" w:date="2018-10-10T12:12:00Z">
        <w:r w:rsidRPr="0019622B">
          <w:rPr>
            <w:rFonts w:ascii="Times New Roman" w:hAnsi="Times New Roman" w:cs="Times New Roman"/>
          </w:rPr>
          <w:t>can be found on the website (https://</w:t>
        </w:r>
        <w:r w:rsidR="008F7F52">
          <w:rPr>
            <w:rFonts w:ascii="Times New Roman" w:hAnsi="Times New Roman" w:cs="Times New Roman"/>
          </w:rPr>
          <w:t>kelvinfkr.github.io/Gulf_Coast/</w:t>
        </w:r>
        <w:r w:rsidRPr="0019622B">
          <w:rPr>
            <w:rFonts w:ascii="Times New Roman" w:hAnsi="Times New Roman" w:cs="Times New Roman"/>
          </w:rPr>
          <w:t xml:space="preserve">). </w:t>
        </w:r>
      </w:ins>
      <w:ins w:id="253" w:author="Ning Lin" w:date="2018-10-10T14:49:00Z">
        <w:r w:rsidR="004B0DAE">
          <w:rPr>
            <w:rFonts w:ascii="Times New Roman" w:hAnsi="Times New Roman" w:cs="Times New Roman"/>
          </w:rPr>
          <w:t>t</w:t>
        </w:r>
      </w:ins>
      <w:ins w:id="254" w:author="Ning Lin" w:date="2018-10-10T12:12:00Z">
        <w:r w:rsidRPr="0019622B">
          <w:rPr>
            <w:rFonts w:ascii="Times New Roman" w:hAnsi="Times New Roman" w:cs="Times New Roman"/>
          </w:rPr>
          <w:t>he confidence level of the predicted values</w:t>
        </w:r>
      </w:ins>
      <w:ins w:id="255" w:author="Ning Lin" w:date="2018-10-10T14:49:00Z">
        <w:r w:rsidR="004B0DAE">
          <w:rPr>
            <w:rFonts w:ascii="Times New Roman" w:hAnsi="Times New Roman" w:cs="Times New Roman"/>
          </w:rPr>
          <w:t xml:space="preserve"> is obtained by a bootstrap method</w:t>
        </w:r>
      </w:ins>
      <w:ins w:id="256" w:author="Ning Lin" w:date="2018-10-10T12:12:00Z">
        <w:r w:rsidRPr="0019622B">
          <w:rPr>
            <w:rFonts w:ascii="Times New Roman" w:hAnsi="Times New Roman" w:cs="Times New Roman"/>
          </w:rPr>
          <w:t xml:space="preserve"> (Daniel et al. </w:t>
        </w:r>
        <w:proofErr w:type="gramStart"/>
        <w:r w:rsidRPr="0019622B">
          <w:rPr>
            <w:rFonts w:ascii="Times New Roman" w:hAnsi="Times New Roman" w:cs="Times New Roman"/>
          </w:rPr>
          <w:t>2012 ;</w:t>
        </w:r>
        <w:proofErr w:type="gramEnd"/>
        <w:r w:rsidRPr="0019622B">
          <w:rPr>
            <w:rFonts w:ascii="Times New Roman" w:hAnsi="Times New Roman" w:cs="Times New Roman"/>
          </w:rPr>
          <w:t xml:space="preserve"> SP</w:t>
        </w:r>
        <w:r w:rsidRPr="0019622B">
          <w:rPr>
            <w:rFonts w:ascii="Times New Roman" w:hAnsi="Times New Roman" w:cs="Times New Roman" w:hint="eastAsia"/>
          </w:rPr>
          <w:t>-II</w:t>
        </w:r>
        <w:r w:rsidRPr="0019622B">
          <w:rPr>
            <w:rFonts w:ascii="Times New Roman" w:hAnsi="Times New Roman" w:cs="Times New Roman"/>
          </w:rPr>
          <w:t>).</w:t>
        </w:r>
      </w:ins>
      <w:commentRangeEnd w:id="223"/>
      <w:ins w:id="257" w:author="Ning Lin" w:date="2018-10-10T14:49:00Z">
        <w:r w:rsidR="004B0DAE">
          <w:rPr>
            <w:rStyle w:val="CommentReference"/>
          </w:rPr>
          <w:commentReference w:id="223"/>
        </w:r>
      </w:ins>
    </w:p>
    <w:p w14:paraId="1F98197C" w14:textId="77777777" w:rsidR="00F81208" w:rsidRPr="0019622B" w:rsidRDefault="00F81208" w:rsidP="00BB3A08">
      <w:pPr>
        <w:ind w:firstLine="720"/>
        <w:rPr>
          <w:rFonts w:ascii="Times New Roman" w:hAnsi="Times New Roman" w:cs="Times New Roman"/>
        </w:rPr>
      </w:pPr>
    </w:p>
    <w:p w14:paraId="3B4CEE1D" w14:textId="379E7092" w:rsidR="00BB3A08" w:rsidRPr="0019622B" w:rsidRDefault="00BB3A08" w:rsidP="00BB3A08">
      <w:pPr>
        <w:rPr>
          <w:rFonts w:ascii="Times New Roman" w:hAnsi="Times New Roman" w:cs="Times New Roman"/>
          <w:b/>
        </w:rPr>
      </w:pPr>
      <w:r w:rsidRPr="0019622B">
        <w:rPr>
          <w:rFonts w:ascii="Times New Roman" w:hAnsi="Times New Roman" w:cs="Times New Roman"/>
          <w:b/>
        </w:rPr>
        <w:t>Results</w:t>
      </w:r>
    </w:p>
    <w:p w14:paraId="4D9B17E1" w14:textId="2D3BD544" w:rsidR="00791E87" w:rsidDel="002270E9" w:rsidRDefault="00BC75A3" w:rsidP="002270E9">
      <w:pPr>
        <w:ind w:firstLine="720"/>
        <w:rPr>
          <w:del w:id="258" w:author="Ning Lin" w:date="2018-10-10T11:58:00Z"/>
          <w:rFonts w:ascii="Times New Roman" w:hAnsi="Times New Roman" w:cs="Times New Roman"/>
        </w:rPr>
        <w:pPrChange w:id="259" w:author="Ning Lin" w:date="2018-10-10T11:58:00Z">
          <w:pPr/>
        </w:pPrChange>
      </w:pPr>
      <w:r w:rsidRPr="0019622B">
        <w:rPr>
          <w:rFonts w:ascii="Times New Roman" w:hAnsi="Times New Roman" w:cs="Times New Roman"/>
        </w:rPr>
        <w:t xml:space="preserve">We start with the overall performance of our BN model. </w:t>
      </w:r>
      <w:r w:rsidR="00B8174E" w:rsidRPr="0019622B">
        <w:rPr>
          <w:rFonts w:ascii="Times New Roman" w:hAnsi="Times New Roman" w:cs="Times New Roman"/>
        </w:rPr>
        <w:t xml:space="preserve">The n-1 accuracy test is applied to the trained network and a 10% Monte-Carlo Cross Validation is applied to the optimized network to avoid the over-fitting (SP-I). The overall model accuracy is approximately 80% (90% confidence interval: 73.7~84.3%). </w:t>
      </w:r>
      <w:r w:rsidR="00840C05" w:rsidRPr="0019622B">
        <w:rPr>
          <w:rFonts w:ascii="Times New Roman" w:hAnsi="Times New Roman" w:cs="Times New Roman"/>
        </w:rPr>
        <w:t xml:space="preserve"> There are 55 </w:t>
      </w:r>
      <w:r w:rsidR="007E23A0" w:rsidRPr="0019622B">
        <w:rPr>
          <w:rFonts w:ascii="Times New Roman" w:hAnsi="Times New Roman" w:cs="Times New Roman"/>
        </w:rPr>
        <w:t xml:space="preserve">possible </w:t>
      </w:r>
      <w:r w:rsidR="005C118E" w:rsidRPr="0019622B">
        <w:rPr>
          <w:rFonts w:ascii="Times New Roman" w:hAnsi="Times New Roman" w:cs="Times New Roman"/>
        </w:rPr>
        <w:t xml:space="preserve">paths to </w:t>
      </w:r>
      <w:r w:rsidR="00DE14AF" w:rsidRPr="0019622B">
        <w:rPr>
          <w:rFonts w:ascii="Times New Roman" w:hAnsi="Times New Roman" w:cs="Times New Roman"/>
        </w:rPr>
        <w:t>influence overall public support for flood mitigation</w:t>
      </w:r>
      <w:r w:rsidR="00CF649A" w:rsidRPr="0019622B">
        <w:rPr>
          <w:rFonts w:ascii="Times New Roman" w:hAnsi="Times New Roman" w:cs="Times New Roman" w:hint="eastAsia"/>
        </w:rPr>
        <w:t xml:space="preserve"> </w:t>
      </w:r>
      <w:r w:rsidR="00CF649A" w:rsidRPr="0019622B">
        <w:rPr>
          <w:rFonts w:ascii="Times New Roman" w:hAnsi="Times New Roman" w:cs="Times New Roman"/>
        </w:rPr>
        <w:t>by single variable</w:t>
      </w:r>
      <w:r w:rsidR="00F60405" w:rsidRPr="0019622B">
        <w:rPr>
          <w:rFonts w:ascii="Times New Roman" w:hAnsi="Times New Roman" w:cs="Times New Roman"/>
        </w:rPr>
        <w:t>s</w:t>
      </w:r>
      <w:r w:rsidR="00DE14AF" w:rsidRPr="0019622B">
        <w:rPr>
          <w:rFonts w:ascii="Times New Roman" w:hAnsi="Times New Roman" w:cs="Times New Roman"/>
        </w:rPr>
        <w:t>.</w:t>
      </w:r>
      <w:r w:rsidR="00917DC6" w:rsidRPr="0019622B">
        <w:rPr>
          <w:rFonts w:ascii="Times New Roman" w:hAnsi="Times New Roman" w:cs="Times New Roman"/>
        </w:rPr>
        <w:t xml:space="preserve"> </w:t>
      </w:r>
      <w:r w:rsidR="00261106" w:rsidRPr="0019622B">
        <w:rPr>
          <w:rFonts w:ascii="Times New Roman" w:hAnsi="Times New Roman" w:cs="Times New Roman"/>
        </w:rPr>
        <w:t xml:space="preserve">Figure </w:t>
      </w:r>
      <w:r w:rsidR="00A86B59" w:rsidRPr="0019622B">
        <w:rPr>
          <w:rFonts w:ascii="Times New Roman" w:hAnsi="Times New Roman" w:cs="Times New Roman" w:hint="eastAsia"/>
        </w:rPr>
        <w:t>3</w:t>
      </w:r>
      <w:r w:rsidR="00A86B59" w:rsidRPr="0019622B">
        <w:rPr>
          <w:rFonts w:ascii="Times New Roman" w:hAnsi="Times New Roman" w:cs="Times New Roman"/>
        </w:rPr>
        <w:t xml:space="preserve"> </w:t>
      </w:r>
      <w:r w:rsidR="00791E87" w:rsidRPr="0019622B">
        <w:rPr>
          <w:rFonts w:ascii="Times New Roman" w:hAnsi="Times New Roman" w:cs="Times New Roman"/>
        </w:rPr>
        <w:t xml:space="preserve">provides an overview of the </w:t>
      </w:r>
      <w:r w:rsidR="00261106" w:rsidRPr="0019622B">
        <w:rPr>
          <w:rFonts w:ascii="Times New Roman" w:hAnsi="Times New Roman" w:cs="Times New Roman"/>
        </w:rPr>
        <w:t>effect sizes of each category of each variable</w:t>
      </w:r>
      <w:r w:rsidR="00703006" w:rsidRPr="0019622B">
        <w:rPr>
          <w:rFonts w:ascii="Times New Roman" w:hAnsi="Times New Roman" w:cs="Times New Roman"/>
        </w:rPr>
        <w:t xml:space="preserve"> on final outcome</w:t>
      </w:r>
      <w:r w:rsidR="0070607F" w:rsidRPr="0019622B">
        <w:rPr>
          <w:rFonts w:ascii="Times New Roman" w:hAnsi="Times New Roman" w:cs="Times New Roman"/>
        </w:rPr>
        <w:t>, which is the outcome of</w:t>
      </w:r>
      <w:r w:rsidR="00120D64" w:rsidRPr="0019622B">
        <w:rPr>
          <w:rFonts w:ascii="Times New Roman" w:hAnsi="Times New Roman" w:cs="Times New Roman"/>
        </w:rPr>
        <w:t xml:space="preserve"> bootstrap</w:t>
      </w:r>
      <w:r w:rsidR="0070607F" w:rsidRPr="0019622B">
        <w:rPr>
          <w:rFonts w:ascii="Times New Roman" w:hAnsi="Times New Roman" w:cs="Times New Roman"/>
        </w:rPr>
        <w:t>ping</w:t>
      </w:r>
      <w:r w:rsidR="00120D64" w:rsidRPr="0019622B">
        <w:rPr>
          <w:rFonts w:ascii="Times New Roman" w:hAnsi="Times New Roman" w:cs="Times New Roman"/>
        </w:rPr>
        <w:t xml:space="preserve"> for parameter training and Monto Carlo inference for </w:t>
      </w:r>
      <w:proofErr w:type="spellStart"/>
      <w:proofErr w:type="gramStart"/>
      <w:r w:rsidR="00120D64" w:rsidRPr="0019622B">
        <w:rPr>
          <w:rFonts w:ascii="Times New Roman" w:hAnsi="Times New Roman" w:cs="Times New Roman"/>
        </w:rPr>
        <w:t>BN</w:t>
      </w:r>
      <w:r w:rsidR="00261106" w:rsidRPr="0019622B">
        <w:rPr>
          <w:rFonts w:ascii="Times New Roman" w:hAnsi="Times New Roman" w:cs="Times New Roman"/>
        </w:rPr>
        <w:t>.</w:t>
      </w:r>
      <w:r w:rsidR="00917DC6" w:rsidRPr="0019622B">
        <w:rPr>
          <w:rFonts w:ascii="Times New Roman" w:hAnsi="Times New Roman" w:cs="Times New Roman"/>
        </w:rPr>
        <w:t>The</w:t>
      </w:r>
      <w:proofErr w:type="spellEnd"/>
      <w:proofErr w:type="gramEnd"/>
      <w:r w:rsidR="00917DC6" w:rsidRPr="0019622B">
        <w:rPr>
          <w:rFonts w:ascii="Times New Roman" w:hAnsi="Times New Roman" w:cs="Times New Roman"/>
        </w:rPr>
        <w:t xml:space="preserve"> baseline percentage of people who support overall flood mitigation is </w:t>
      </w:r>
      <w:r w:rsidR="00505C5C" w:rsidRPr="0019622B">
        <w:rPr>
          <w:rFonts w:ascii="Times New Roman" w:hAnsi="Times New Roman" w:cs="Times New Roman"/>
        </w:rPr>
        <w:t>31.8</w:t>
      </w:r>
      <w:r w:rsidR="00917DC6" w:rsidRPr="0019622B">
        <w:rPr>
          <w:rFonts w:ascii="Times New Roman" w:hAnsi="Times New Roman" w:cs="Times New Roman"/>
        </w:rPr>
        <w:t>%.</w:t>
      </w:r>
      <w:r w:rsidR="00120D64" w:rsidRPr="0019622B">
        <w:rPr>
          <w:rFonts w:ascii="Times New Roman" w:hAnsi="Times New Roman" w:cs="Times New Roman" w:hint="eastAsia"/>
        </w:rPr>
        <w:t xml:space="preserve"> </w:t>
      </w:r>
      <w:del w:id="260" w:author="Ning Lin" w:date="2018-10-10T11:57:00Z">
        <w:r w:rsidR="00261106" w:rsidRPr="0019622B" w:rsidDel="002270E9">
          <w:rPr>
            <w:rFonts w:ascii="Times New Roman" w:hAnsi="Times New Roman" w:cs="Times New Roman"/>
          </w:rPr>
          <w:delText xml:space="preserve">Most variables do not impose </w:delText>
        </w:r>
        <w:r w:rsidR="005D6424" w:rsidRPr="0019622B" w:rsidDel="002270E9">
          <w:rPr>
            <w:rFonts w:ascii="Times New Roman" w:hAnsi="Times New Roman" w:cs="Times New Roman"/>
          </w:rPr>
          <w:delText>signicant</w:delText>
        </w:r>
        <w:r w:rsidR="00261106" w:rsidRPr="0019622B" w:rsidDel="002270E9">
          <w:rPr>
            <w:rFonts w:ascii="Times New Roman" w:hAnsi="Times New Roman" w:cs="Times New Roman"/>
          </w:rPr>
          <w:delText xml:space="preserve"> </w:delText>
        </w:r>
        <w:r w:rsidR="00791E87" w:rsidRPr="0019622B" w:rsidDel="002270E9">
          <w:rPr>
            <w:rFonts w:ascii="Times New Roman" w:hAnsi="Times New Roman" w:cs="Times New Roman"/>
          </w:rPr>
          <w:delText>effect</w:delText>
        </w:r>
        <w:r w:rsidR="00261106" w:rsidRPr="0019622B" w:rsidDel="002270E9">
          <w:rPr>
            <w:rFonts w:ascii="Times New Roman" w:hAnsi="Times New Roman" w:cs="Times New Roman"/>
          </w:rPr>
          <w:delText xml:space="preserve">s on the final outcome. </w:delText>
        </w:r>
      </w:del>
      <w:del w:id="261" w:author="Ning Lin" w:date="2018-10-10T11:58:00Z">
        <w:r w:rsidR="005D6424" w:rsidRPr="0019622B" w:rsidDel="002270E9">
          <w:rPr>
            <w:rFonts w:ascii="Times New Roman" w:hAnsi="Times New Roman" w:cs="Times New Roman"/>
          </w:rPr>
          <w:delText xml:space="preserve">It is worth noting that our BN model differs from conventional regression models in the </w:delText>
        </w:r>
        <w:r w:rsidR="0070607F" w:rsidRPr="0019622B" w:rsidDel="002270E9">
          <w:rPr>
            <w:rFonts w:ascii="Times New Roman" w:hAnsi="Times New Roman" w:cs="Times New Roman"/>
          </w:rPr>
          <w:delText xml:space="preserve">regard </w:delText>
        </w:r>
        <w:r w:rsidR="005D6424" w:rsidRPr="0019622B" w:rsidDel="002270E9">
          <w:rPr>
            <w:rFonts w:ascii="Times New Roman" w:hAnsi="Times New Roman" w:cs="Times New Roman"/>
          </w:rPr>
          <w:delText>that BN is based on interdependent relationships among variables. It is thus not advisable to interpret the insignif</w:delText>
        </w:r>
        <w:r w:rsidR="00791E87" w:rsidRPr="0019622B" w:rsidDel="002270E9">
          <w:rPr>
            <w:rFonts w:ascii="Times New Roman" w:hAnsi="Times New Roman" w:cs="Times New Roman"/>
          </w:rPr>
          <w:delText>ic</w:delText>
        </w:r>
        <w:r w:rsidR="005D6424" w:rsidRPr="0019622B" w:rsidDel="002270E9">
          <w:rPr>
            <w:rFonts w:ascii="Times New Roman" w:hAnsi="Times New Roman" w:cs="Times New Roman"/>
          </w:rPr>
          <w:delText>ant effects as no effects given that every variable is embedded in an interconnected network.</w:delText>
        </w:r>
        <w:r w:rsidR="00F17C20" w:rsidRPr="0019622B" w:rsidDel="002270E9">
          <w:rPr>
            <w:rFonts w:ascii="Times New Roman" w:hAnsi="Times New Roman" w:cs="Times New Roman" w:hint="eastAsia"/>
          </w:rPr>
          <w:delText xml:space="preserve"> </w:delText>
        </w:r>
        <w:r w:rsidR="00F17C20" w:rsidRPr="0019622B" w:rsidDel="002270E9">
          <w:rPr>
            <w:rFonts w:ascii="Times New Roman" w:hAnsi="Times New Roman" w:cs="Times New Roman"/>
          </w:rPr>
          <w:delText xml:space="preserve">The </w:delText>
        </w:r>
        <w:r w:rsidR="00634723" w:rsidRPr="0019622B" w:rsidDel="002270E9">
          <w:rPr>
            <w:rFonts w:ascii="Times New Roman" w:hAnsi="Times New Roman" w:cs="Times New Roman"/>
          </w:rPr>
          <w:delText>nonlinearty coupling effect of multi-influencers has been simulated in the BN model, but not tested here</w:delText>
        </w:r>
        <w:r w:rsidR="00261874" w:rsidRPr="0019622B" w:rsidDel="002270E9">
          <w:rPr>
            <w:rFonts w:ascii="Times New Roman" w:hAnsi="Times New Roman" w:cs="Times New Roman" w:hint="eastAsia"/>
          </w:rPr>
          <w:delText>; these variables show</w:delText>
        </w:r>
        <w:r w:rsidR="0070607F" w:rsidRPr="0019622B" w:rsidDel="002270E9">
          <w:rPr>
            <w:rFonts w:ascii="Times New Roman" w:hAnsi="Times New Roman" w:cs="Times New Roman"/>
          </w:rPr>
          <w:delText>ing</w:delText>
        </w:r>
        <w:r w:rsidR="00261874" w:rsidRPr="0019622B" w:rsidDel="002270E9">
          <w:rPr>
            <w:rFonts w:ascii="Times New Roman" w:hAnsi="Times New Roman" w:cs="Times New Roman" w:hint="eastAsia"/>
          </w:rPr>
          <w:delText xml:space="preserve"> no significance here may have significant ind</w:delText>
        </w:r>
        <w:r w:rsidR="0070607F" w:rsidRPr="0019622B" w:rsidDel="002270E9">
          <w:rPr>
            <w:rFonts w:ascii="Times New Roman" w:hAnsi="Times New Roman" w:cs="Times New Roman"/>
          </w:rPr>
          <w:delText>i</w:delText>
        </w:r>
        <w:r w:rsidR="00261874" w:rsidRPr="0019622B" w:rsidDel="002270E9">
          <w:rPr>
            <w:rFonts w:ascii="Times New Roman" w:hAnsi="Times New Roman" w:cs="Times New Roman" w:hint="eastAsia"/>
          </w:rPr>
          <w:delText>re</w:delText>
        </w:r>
        <w:r w:rsidR="0070607F" w:rsidRPr="0019622B" w:rsidDel="002270E9">
          <w:rPr>
            <w:rFonts w:ascii="Times New Roman" w:hAnsi="Times New Roman" w:cs="Times New Roman"/>
          </w:rPr>
          <w:delText>c</w:delText>
        </w:r>
        <w:r w:rsidR="00261874" w:rsidRPr="0019622B" w:rsidDel="002270E9">
          <w:rPr>
            <w:rFonts w:ascii="Times New Roman" w:hAnsi="Times New Roman" w:cs="Times New Roman" w:hint="eastAsia"/>
          </w:rPr>
          <w:delText>t impact on public support for flood mitigation</w:delText>
        </w:r>
        <w:r w:rsidR="00634723" w:rsidRPr="0019622B" w:rsidDel="002270E9">
          <w:rPr>
            <w:rFonts w:ascii="Times New Roman" w:hAnsi="Times New Roman" w:cs="Times New Roman"/>
          </w:rPr>
          <w:delText>.</w:delText>
        </w:r>
        <w:r w:rsidR="00B27639" w:rsidRPr="0019622B" w:rsidDel="002270E9">
          <w:rPr>
            <w:rFonts w:ascii="Times New Roman" w:hAnsi="Times New Roman" w:cs="Times New Roman"/>
          </w:rPr>
          <w:delText xml:space="preserve"> Also, the </w:delText>
        </w:r>
        <w:r w:rsidR="0070607F" w:rsidRPr="0019622B" w:rsidDel="002270E9">
          <w:rPr>
            <w:rFonts w:ascii="Times New Roman" w:hAnsi="Times New Roman" w:cs="Times New Roman"/>
          </w:rPr>
          <w:delText xml:space="preserve"> full scope</w:delText>
        </w:r>
        <w:r w:rsidR="00B27639" w:rsidRPr="0019622B" w:rsidDel="002270E9">
          <w:rPr>
            <w:rFonts w:ascii="Times New Roman" w:hAnsi="Times New Roman" w:cs="Times New Roman"/>
          </w:rPr>
          <w:delText xml:space="preserve"> </w:delText>
        </w:r>
        <w:r w:rsidR="0070607F" w:rsidRPr="0019622B" w:rsidDel="002270E9">
          <w:rPr>
            <w:rFonts w:ascii="Times New Roman" w:hAnsi="Times New Roman" w:cs="Times New Roman"/>
          </w:rPr>
          <w:delText xml:space="preserve">and capacity </w:delText>
        </w:r>
        <w:r w:rsidR="00B27639" w:rsidRPr="0019622B" w:rsidDel="002270E9">
          <w:rPr>
            <w:rFonts w:ascii="Times New Roman" w:hAnsi="Times New Roman" w:cs="Times New Roman"/>
          </w:rPr>
          <w:delText xml:space="preserve">of this model </w:delText>
        </w:r>
        <w:r w:rsidR="0070607F" w:rsidRPr="0019622B" w:rsidDel="002270E9">
          <w:rPr>
            <w:rFonts w:ascii="Times New Roman" w:hAnsi="Times New Roman" w:cs="Times New Roman"/>
          </w:rPr>
          <w:delText>could be</w:delText>
        </w:r>
        <w:r w:rsidR="00B27639" w:rsidRPr="0019622B" w:rsidDel="002270E9">
          <w:rPr>
            <w:rFonts w:ascii="Times New Roman" w:hAnsi="Times New Roman" w:cs="Times New Roman"/>
          </w:rPr>
          <w:delText xml:space="preserve"> beyond predicting the final public support for flood mitigation. The </w:delText>
        </w:r>
        <w:r w:rsidR="0070607F" w:rsidRPr="0019622B" w:rsidDel="002270E9">
          <w:rPr>
            <w:rFonts w:ascii="Times New Roman" w:hAnsi="Times New Roman" w:cs="Times New Roman"/>
          </w:rPr>
          <w:delText>interdependence</w:delText>
        </w:r>
        <w:r w:rsidR="00B27639" w:rsidRPr="0019622B" w:rsidDel="002270E9">
          <w:rPr>
            <w:rFonts w:ascii="Times New Roman" w:hAnsi="Times New Roman" w:cs="Times New Roman"/>
          </w:rPr>
          <w:delText xml:space="preserve"> of all variables are reflected in the model but not fully tested here</w:delText>
        </w:r>
        <w:r w:rsidR="0070607F" w:rsidRPr="0019622B" w:rsidDel="002270E9">
          <w:rPr>
            <w:rFonts w:ascii="Times New Roman" w:hAnsi="Times New Roman" w:cs="Times New Roman"/>
          </w:rPr>
          <w:delText>, because we aim to focus on</w:delText>
        </w:r>
        <w:r w:rsidR="00653080" w:rsidRPr="0019622B" w:rsidDel="002270E9">
          <w:rPr>
            <w:rFonts w:ascii="Times New Roman" w:hAnsi="Times New Roman" w:cs="Times New Roman"/>
          </w:rPr>
          <w:delText xml:space="preserve"> the main</w:delText>
        </w:r>
        <w:r w:rsidR="0070607F" w:rsidRPr="0019622B" w:rsidDel="002270E9">
          <w:rPr>
            <w:rFonts w:ascii="Times New Roman" w:hAnsi="Times New Roman" w:cs="Times New Roman"/>
          </w:rPr>
          <w:delText xml:space="preserve"> research question this study is concerned with</w:delText>
        </w:r>
        <w:r w:rsidR="00B27639" w:rsidRPr="0019622B" w:rsidDel="002270E9">
          <w:rPr>
            <w:rFonts w:ascii="Times New Roman" w:hAnsi="Times New Roman" w:cs="Times New Roman"/>
          </w:rPr>
          <w:delText>.</w:delText>
        </w:r>
        <w:r w:rsidR="00B27639" w:rsidRPr="0019622B" w:rsidDel="002270E9">
          <w:rPr>
            <w:rFonts w:ascii="Times New Roman" w:hAnsi="Times New Roman" w:cs="Times New Roman" w:hint="eastAsia"/>
          </w:rPr>
          <w:delText xml:space="preserve"> </w:delText>
        </w:r>
      </w:del>
      <w:r w:rsidR="00DE14AF" w:rsidRPr="0019622B">
        <w:rPr>
          <w:rFonts w:ascii="Times New Roman" w:hAnsi="Times New Roman" w:cs="Times New Roman"/>
        </w:rPr>
        <w:t xml:space="preserve">Among all the </w:t>
      </w:r>
      <w:r w:rsidR="00A039C8" w:rsidRPr="0019622B">
        <w:rPr>
          <w:rFonts w:ascii="Times New Roman" w:hAnsi="Times New Roman" w:cs="Times New Roman"/>
        </w:rPr>
        <w:t>single influencers</w:t>
      </w:r>
      <w:r w:rsidR="00DE14AF" w:rsidRPr="0019622B">
        <w:rPr>
          <w:rFonts w:ascii="Times New Roman" w:hAnsi="Times New Roman" w:cs="Times New Roman"/>
        </w:rPr>
        <w:t xml:space="preserve">, </w:t>
      </w:r>
      <w:r w:rsidR="00917DC6" w:rsidRPr="0019622B">
        <w:rPr>
          <w:rFonts w:ascii="Times New Roman" w:hAnsi="Times New Roman" w:cs="Times New Roman"/>
        </w:rPr>
        <w:t>five</w:t>
      </w:r>
      <w:r w:rsidR="00DE14AF" w:rsidRPr="0019622B">
        <w:rPr>
          <w:rFonts w:ascii="Times New Roman" w:hAnsi="Times New Roman" w:cs="Times New Roman"/>
        </w:rPr>
        <w:t xml:space="preserve"> are </w:t>
      </w:r>
      <w:r w:rsidR="007E23A0" w:rsidRPr="0019622B">
        <w:rPr>
          <w:rFonts w:ascii="Times New Roman" w:hAnsi="Times New Roman" w:cs="Times New Roman"/>
        </w:rPr>
        <w:t>foun</w:t>
      </w:r>
      <w:r w:rsidR="00DE14AF" w:rsidRPr="0019622B">
        <w:rPr>
          <w:rFonts w:ascii="Times New Roman" w:hAnsi="Times New Roman" w:cs="Times New Roman"/>
        </w:rPr>
        <w:t xml:space="preserve">d to exert significant effects on </w:t>
      </w:r>
      <w:r w:rsidR="007E23A0" w:rsidRPr="0019622B">
        <w:rPr>
          <w:rFonts w:ascii="Times New Roman" w:hAnsi="Times New Roman" w:cs="Times New Roman"/>
        </w:rPr>
        <w:t xml:space="preserve">the </w:t>
      </w:r>
      <w:r w:rsidR="00DE14AF" w:rsidRPr="0019622B">
        <w:rPr>
          <w:rFonts w:ascii="Times New Roman" w:hAnsi="Times New Roman" w:cs="Times New Roman"/>
        </w:rPr>
        <w:t xml:space="preserve">final outcome. </w:t>
      </w:r>
      <w:r w:rsidR="00917DC6" w:rsidRPr="0019622B">
        <w:rPr>
          <w:rFonts w:ascii="Times New Roman" w:hAnsi="Times New Roman" w:cs="Times New Roman"/>
        </w:rPr>
        <w:t xml:space="preserve">Specifically, </w:t>
      </w:r>
      <w:r w:rsidR="00261106" w:rsidRPr="0019622B">
        <w:rPr>
          <w:rFonts w:ascii="Times New Roman" w:hAnsi="Times New Roman" w:cs="Times New Roman"/>
        </w:rPr>
        <w:t>under the condition that all individuals make the</w:t>
      </w:r>
      <w:r w:rsidR="00A039C8" w:rsidRPr="0019622B">
        <w:rPr>
          <w:rFonts w:ascii="Times New Roman" w:hAnsi="Times New Roman" w:cs="Times New Roman"/>
        </w:rPr>
        <w:t xml:space="preserve"> decision to purchase flood insurance for both mandatory and voluntary reasons, </w:t>
      </w:r>
      <w:r w:rsidR="00261106" w:rsidRPr="0019622B">
        <w:rPr>
          <w:rFonts w:ascii="Times New Roman" w:hAnsi="Times New Roman" w:cs="Times New Roman"/>
        </w:rPr>
        <w:t xml:space="preserve">the percentage of people who would support for overall flood mitigation will increase to approximately 51% (confidence interval: 47%-54%). If everyone decides </w:t>
      </w:r>
      <w:r w:rsidR="00A039C8" w:rsidRPr="0019622B">
        <w:rPr>
          <w:rFonts w:ascii="Times New Roman" w:hAnsi="Times New Roman" w:cs="Times New Roman"/>
        </w:rPr>
        <w:t xml:space="preserve">to purchase flood insurance </w:t>
      </w:r>
      <w:r w:rsidR="00261106" w:rsidRPr="0019622B">
        <w:rPr>
          <w:rFonts w:ascii="Times New Roman" w:hAnsi="Times New Roman" w:cs="Times New Roman"/>
        </w:rPr>
        <w:t>because it is required</w:t>
      </w:r>
      <w:r w:rsidR="00A039C8" w:rsidRPr="0019622B">
        <w:rPr>
          <w:rFonts w:ascii="Times New Roman" w:hAnsi="Times New Roman" w:cs="Times New Roman"/>
        </w:rPr>
        <w:t xml:space="preserve">, </w:t>
      </w:r>
      <w:r w:rsidR="00261106" w:rsidRPr="0019622B">
        <w:rPr>
          <w:rFonts w:ascii="Times New Roman" w:hAnsi="Times New Roman" w:cs="Times New Roman"/>
        </w:rPr>
        <w:t xml:space="preserve">the percentage of supporters for flood mitigation would rise to 39% (confidence interval: 35%-43%). </w:t>
      </w:r>
      <w:r w:rsidRPr="0019622B">
        <w:rPr>
          <w:rFonts w:ascii="Times New Roman" w:hAnsi="Times New Roman" w:cs="Times New Roman"/>
        </w:rPr>
        <w:t>T</w:t>
      </w:r>
      <w:r w:rsidR="00A039C8" w:rsidRPr="0019622B">
        <w:rPr>
          <w:rFonts w:ascii="Times New Roman" w:hAnsi="Times New Roman" w:cs="Times New Roman"/>
        </w:rPr>
        <w:t>he decision not to buy flood insurance</w:t>
      </w:r>
      <w:r w:rsidRPr="0019622B">
        <w:rPr>
          <w:rFonts w:ascii="Times New Roman" w:hAnsi="Times New Roman" w:cs="Times New Roman"/>
        </w:rPr>
        <w:t xml:space="preserve"> will lead to a decrease in percentage of supporters</w:t>
      </w:r>
      <w:r w:rsidR="005D6424" w:rsidRPr="0019622B">
        <w:rPr>
          <w:rFonts w:ascii="Times New Roman" w:hAnsi="Times New Roman" w:cs="Times New Roman"/>
        </w:rPr>
        <w:t xml:space="preserve"> </w:t>
      </w:r>
      <w:r w:rsidRPr="0019622B">
        <w:rPr>
          <w:rFonts w:ascii="Times New Roman" w:hAnsi="Times New Roman" w:cs="Times New Roman"/>
        </w:rPr>
        <w:t xml:space="preserve">to 28% (confidence interval: 26%-29%). </w:t>
      </w:r>
      <w:r w:rsidR="005D6424" w:rsidRPr="0019622B">
        <w:rPr>
          <w:rFonts w:ascii="Times New Roman" w:hAnsi="Times New Roman" w:cs="Times New Roman"/>
        </w:rPr>
        <w:t xml:space="preserve"> The</w:t>
      </w:r>
      <w:r w:rsidR="00A039C8" w:rsidRPr="0019622B">
        <w:rPr>
          <w:rFonts w:ascii="Times New Roman" w:hAnsi="Times New Roman" w:cs="Times New Roman"/>
        </w:rPr>
        <w:t xml:space="preserve"> view that climate change impact on </w:t>
      </w:r>
      <w:r w:rsidR="00917DC6" w:rsidRPr="0019622B">
        <w:rPr>
          <w:rFonts w:ascii="Times New Roman" w:hAnsi="Times New Roman" w:cs="Times New Roman"/>
        </w:rPr>
        <w:t xml:space="preserve">immediate family is somewhat </w:t>
      </w:r>
      <w:r w:rsidR="005D6424" w:rsidRPr="0019622B">
        <w:rPr>
          <w:rFonts w:ascii="Times New Roman" w:hAnsi="Times New Roman" w:cs="Times New Roman"/>
        </w:rPr>
        <w:t>negative will increase support to 36% (confidence interval: 34%-39%). The</w:t>
      </w:r>
      <w:r w:rsidR="00917DC6" w:rsidRPr="0019622B">
        <w:rPr>
          <w:rFonts w:ascii="Times New Roman" w:hAnsi="Times New Roman" w:cs="Times New Roman"/>
        </w:rPr>
        <w:t xml:space="preserve"> view that climate change impact on immediate </w:t>
      </w:r>
      <w:r w:rsidR="005D6424" w:rsidRPr="0019622B">
        <w:rPr>
          <w:rFonts w:ascii="Times New Roman" w:hAnsi="Times New Roman" w:cs="Times New Roman"/>
        </w:rPr>
        <w:t xml:space="preserve">family is </w:t>
      </w:r>
      <w:proofErr w:type="gramStart"/>
      <w:r w:rsidR="005D6424" w:rsidRPr="0019622B">
        <w:rPr>
          <w:rFonts w:ascii="Times New Roman" w:hAnsi="Times New Roman" w:cs="Times New Roman"/>
        </w:rPr>
        <w:t>somewhat positive</w:t>
      </w:r>
      <w:proofErr w:type="gramEnd"/>
      <w:r w:rsidR="005D6424" w:rsidRPr="0019622B">
        <w:rPr>
          <w:rFonts w:ascii="Times New Roman" w:hAnsi="Times New Roman" w:cs="Times New Roman"/>
        </w:rPr>
        <w:t xml:space="preserve">, on the other hand, will lead to decrease in support to 29% </w:t>
      </w:r>
      <w:r w:rsidR="00791E87" w:rsidRPr="0019622B">
        <w:rPr>
          <w:rFonts w:ascii="Times New Roman" w:hAnsi="Times New Roman" w:cs="Times New Roman"/>
        </w:rPr>
        <w:t xml:space="preserve">(confidence interval: 25%-33%).  </w:t>
      </w:r>
    </w:p>
    <w:p w14:paraId="6B7163F9" w14:textId="77777777" w:rsidR="002270E9" w:rsidRPr="0019622B" w:rsidRDefault="002270E9" w:rsidP="003159B2">
      <w:pPr>
        <w:ind w:firstLine="720"/>
        <w:rPr>
          <w:ins w:id="262" w:author="Ning Lin" w:date="2018-10-10T11:58:00Z"/>
          <w:rFonts w:ascii="Times New Roman" w:hAnsi="Times New Roman" w:cs="Times New Roman"/>
        </w:rPr>
      </w:pPr>
    </w:p>
    <w:p w14:paraId="7967130C" w14:textId="423069E8" w:rsidR="002270E9" w:rsidRPr="0019622B" w:rsidDel="002270E9" w:rsidRDefault="002270E9" w:rsidP="002270E9">
      <w:pPr>
        <w:ind w:firstLine="720"/>
        <w:rPr>
          <w:del w:id="263" w:author="Ning Lin" w:date="2018-10-10T11:58:00Z"/>
          <w:rFonts w:ascii="Times New Roman" w:hAnsi="Times New Roman" w:cs="Times New Roman"/>
        </w:rPr>
        <w:pPrChange w:id="264" w:author="Ning Lin" w:date="2018-10-10T11:58:00Z">
          <w:pPr/>
        </w:pPrChange>
      </w:pPr>
      <w:ins w:id="265" w:author="Ning Lin" w:date="2018-10-10T11:58:00Z">
        <w:r w:rsidRPr="0019622B">
          <w:rPr>
            <w:rFonts w:ascii="Times New Roman" w:hAnsi="Times New Roman" w:cs="Times New Roman"/>
          </w:rPr>
          <w:t>It is worth noting that our BN model differs from conventional regression models in the regard that BN is based on interdependent relationships among variables. It is thus not advisable to interpret the insignificant effects</w:t>
        </w:r>
      </w:ins>
      <w:ins w:id="266" w:author="Ning Lin" w:date="2018-10-10T11:59:00Z">
        <w:r w:rsidR="005D68E2">
          <w:rPr>
            <w:rFonts w:ascii="Times New Roman" w:hAnsi="Times New Roman" w:cs="Times New Roman"/>
          </w:rPr>
          <w:t xml:space="preserve"> </w:t>
        </w:r>
      </w:ins>
      <w:ins w:id="267" w:author="Ning Lin" w:date="2018-10-10T12:01:00Z">
        <w:r w:rsidR="005D68E2">
          <w:rPr>
            <w:rFonts w:ascii="Times New Roman" w:hAnsi="Times New Roman" w:cs="Times New Roman"/>
          </w:rPr>
          <w:t>of individual variables (</w:t>
        </w:r>
      </w:ins>
      <w:ins w:id="268" w:author="Ning Lin" w:date="2018-10-10T11:59:00Z">
        <w:r w:rsidR="005D68E2">
          <w:rPr>
            <w:rFonts w:ascii="Times New Roman" w:hAnsi="Times New Roman" w:cs="Times New Roman"/>
          </w:rPr>
          <w:t>Figure 3</w:t>
        </w:r>
      </w:ins>
      <w:ins w:id="269" w:author="Ning Lin" w:date="2018-10-10T12:01:00Z">
        <w:r w:rsidR="005D68E2">
          <w:rPr>
            <w:rFonts w:ascii="Times New Roman" w:hAnsi="Times New Roman" w:cs="Times New Roman"/>
          </w:rPr>
          <w:t>)</w:t>
        </w:r>
      </w:ins>
      <w:ins w:id="270" w:author="Ning Lin" w:date="2018-10-10T11:58:00Z">
        <w:r w:rsidR="005D68E2">
          <w:rPr>
            <w:rFonts w:ascii="Times New Roman" w:hAnsi="Times New Roman" w:cs="Times New Roman"/>
          </w:rPr>
          <w:t xml:space="preserve"> as no effects given that </w:t>
        </w:r>
      </w:ins>
      <w:ins w:id="271" w:author="Ning Lin" w:date="2018-10-10T12:02:00Z">
        <w:r w:rsidR="005D68E2">
          <w:rPr>
            <w:rFonts w:ascii="Times New Roman" w:hAnsi="Times New Roman" w:cs="Times New Roman"/>
          </w:rPr>
          <w:t>all</w:t>
        </w:r>
      </w:ins>
      <w:ins w:id="272" w:author="Ning Lin" w:date="2018-10-10T11:58:00Z">
        <w:r w:rsidRPr="0019622B">
          <w:rPr>
            <w:rFonts w:ascii="Times New Roman" w:hAnsi="Times New Roman" w:cs="Times New Roman"/>
          </w:rPr>
          <w:t xml:space="preserve"> variable</w:t>
        </w:r>
      </w:ins>
      <w:ins w:id="273" w:author="Ning Lin" w:date="2018-10-10T12:02:00Z">
        <w:r w:rsidR="005D68E2">
          <w:rPr>
            <w:rFonts w:ascii="Times New Roman" w:hAnsi="Times New Roman" w:cs="Times New Roman"/>
          </w:rPr>
          <w:t>s</w:t>
        </w:r>
      </w:ins>
      <w:ins w:id="274" w:author="Ning Lin" w:date="2018-10-10T11:58:00Z">
        <w:r w:rsidRPr="0019622B">
          <w:rPr>
            <w:rFonts w:ascii="Times New Roman" w:hAnsi="Times New Roman" w:cs="Times New Roman"/>
          </w:rPr>
          <w:t xml:space="preserve"> </w:t>
        </w:r>
      </w:ins>
      <w:ins w:id="275" w:author="Ning Lin" w:date="2018-10-10T12:02:00Z">
        <w:r w:rsidR="005D68E2">
          <w:rPr>
            <w:rFonts w:ascii="Times New Roman" w:hAnsi="Times New Roman" w:cs="Times New Roman"/>
          </w:rPr>
          <w:t>are</w:t>
        </w:r>
      </w:ins>
      <w:ins w:id="276" w:author="Ning Lin" w:date="2018-10-10T11:58:00Z">
        <w:r w:rsidRPr="0019622B">
          <w:rPr>
            <w:rFonts w:ascii="Times New Roman" w:hAnsi="Times New Roman" w:cs="Times New Roman"/>
          </w:rPr>
          <w:t xml:space="preserve"> interconnected </w:t>
        </w:r>
      </w:ins>
      <w:ins w:id="277" w:author="Ning Lin" w:date="2018-10-10T12:02:00Z">
        <w:r w:rsidR="005D68E2">
          <w:rPr>
            <w:rFonts w:ascii="Times New Roman" w:hAnsi="Times New Roman" w:cs="Times New Roman"/>
          </w:rPr>
          <w:t xml:space="preserve">in the </w:t>
        </w:r>
      </w:ins>
      <w:ins w:id="278" w:author="Ning Lin" w:date="2018-10-10T11:58:00Z">
        <w:r w:rsidRPr="0019622B">
          <w:rPr>
            <w:rFonts w:ascii="Times New Roman" w:hAnsi="Times New Roman" w:cs="Times New Roman"/>
          </w:rPr>
          <w:t>network.</w:t>
        </w:r>
        <w:r>
          <w:rPr>
            <w:rFonts w:ascii="Times New Roman" w:hAnsi="Times New Roman" w:cs="Times New Roman"/>
          </w:rPr>
          <w:t xml:space="preserve"> For</w:t>
        </w:r>
      </w:ins>
      <w:ins w:id="279" w:author="Ning Lin" w:date="2018-10-10T11:59:00Z">
        <w:r>
          <w:rPr>
            <w:rFonts w:ascii="Times New Roman" w:hAnsi="Times New Roman" w:cs="Times New Roman"/>
          </w:rPr>
          <w:t xml:space="preserve"> </w:t>
        </w:r>
      </w:ins>
      <w:ins w:id="280" w:author="Ning Lin" w:date="2018-10-10T11:58:00Z">
        <w:r>
          <w:rPr>
            <w:rFonts w:ascii="Times New Roman" w:hAnsi="Times New Roman" w:cs="Times New Roman"/>
          </w:rPr>
          <w:t xml:space="preserve">example, </w:t>
        </w:r>
      </w:ins>
    </w:p>
    <w:p w14:paraId="211AC48A" w14:textId="710E9FC2" w:rsidR="006759FA" w:rsidRPr="0019622B" w:rsidRDefault="00031153" w:rsidP="002270E9">
      <w:pPr>
        <w:ind w:firstLine="720"/>
        <w:rPr>
          <w:rFonts w:ascii="Times New Roman" w:hAnsi="Times New Roman" w:cs="Times New Roman"/>
        </w:rPr>
        <w:pPrChange w:id="281" w:author="Ning Lin" w:date="2018-10-10T11:58:00Z">
          <w:pPr/>
        </w:pPrChange>
      </w:pPr>
      <w:del w:id="282" w:author="Ning Lin" w:date="2018-10-10T11:58:00Z">
        <w:r w:rsidRPr="0019622B" w:rsidDel="002270E9">
          <w:rPr>
            <w:rFonts w:ascii="Times New Roman" w:hAnsi="Times New Roman" w:cs="Times New Roman"/>
          </w:rPr>
          <w:tab/>
        </w:r>
      </w:del>
      <w:ins w:id="283" w:author="Ning Lin" w:date="2018-10-10T11:59:00Z">
        <w:r w:rsidR="002270E9">
          <w:rPr>
            <w:rFonts w:ascii="Times New Roman" w:hAnsi="Times New Roman" w:cs="Times New Roman"/>
          </w:rPr>
          <w:t>p</w:t>
        </w:r>
      </w:ins>
      <w:del w:id="284" w:author="Ning Lin" w:date="2018-10-10T11:58:00Z">
        <w:r w:rsidR="00504635" w:rsidRPr="0019622B" w:rsidDel="002270E9">
          <w:rPr>
            <w:rFonts w:ascii="Times New Roman" w:hAnsi="Times New Roman" w:cs="Times New Roman"/>
          </w:rPr>
          <w:delText>P</w:delText>
        </w:r>
      </w:del>
      <w:r w:rsidR="00504635" w:rsidRPr="0019622B">
        <w:rPr>
          <w:rFonts w:ascii="Times New Roman" w:hAnsi="Times New Roman" w:cs="Times New Roman"/>
        </w:rPr>
        <w:t xml:space="preserve">revious studies have repeatedly documented the dominant role played by political partisanship in affecting perceptions of climate change (Hamilton and </w:t>
      </w:r>
      <w:proofErr w:type="spellStart"/>
      <w:r w:rsidR="00504635" w:rsidRPr="0019622B">
        <w:rPr>
          <w:rFonts w:ascii="Times New Roman" w:hAnsi="Times New Roman" w:cs="Times New Roman"/>
        </w:rPr>
        <w:t>Keim</w:t>
      </w:r>
      <w:proofErr w:type="spellEnd"/>
      <w:r w:rsidR="00504635" w:rsidRPr="0019622B">
        <w:rPr>
          <w:rFonts w:ascii="Times New Roman" w:hAnsi="Times New Roman" w:cs="Times New Roman"/>
        </w:rPr>
        <w:t xml:space="preserve"> 2009; </w:t>
      </w:r>
      <w:proofErr w:type="spellStart"/>
      <w:r w:rsidR="00931BEA" w:rsidRPr="0019622B">
        <w:rPr>
          <w:rFonts w:ascii="Times New Roman" w:hAnsi="Times New Roman" w:cs="Times New Roman"/>
        </w:rPr>
        <w:t>McCright</w:t>
      </w:r>
      <w:proofErr w:type="spellEnd"/>
      <w:r w:rsidR="00931BEA" w:rsidRPr="0019622B">
        <w:rPr>
          <w:rFonts w:ascii="Times New Roman" w:hAnsi="Times New Roman" w:cs="Times New Roman"/>
        </w:rPr>
        <w:t xml:space="preserve"> and Dunlap 2011a; </w:t>
      </w:r>
      <w:proofErr w:type="spellStart"/>
      <w:r w:rsidR="00931BEA" w:rsidRPr="0019622B">
        <w:rPr>
          <w:rFonts w:ascii="Times New Roman" w:hAnsi="Times New Roman" w:cs="Times New Roman"/>
        </w:rPr>
        <w:t>McCright</w:t>
      </w:r>
      <w:proofErr w:type="spellEnd"/>
      <w:r w:rsidR="00931BEA" w:rsidRPr="0019622B">
        <w:rPr>
          <w:rFonts w:ascii="Times New Roman" w:hAnsi="Times New Roman" w:cs="Times New Roman"/>
        </w:rPr>
        <w:t xml:space="preserve"> and Dunlap 2011b; </w:t>
      </w:r>
      <w:r w:rsidR="00504635" w:rsidRPr="0019622B">
        <w:rPr>
          <w:rFonts w:ascii="Times New Roman" w:hAnsi="Times New Roman" w:cs="Times New Roman"/>
        </w:rPr>
        <w:t xml:space="preserve">Shao et al. 2014; Shao and Goidel 2016) and behavior intention to address this issue (Shao et al. 2017). To visualize the flow of </w:t>
      </w:r>
      <w:r w:rsidR="00674315" w:rsidRPr="0019622B">
        <w:rPr>
          <w:rFonts w:ascii="Times New Roman" w:hAnsi="Times New Roman" w:cs="Times New Roman"/>
        </w:rPr>
        <w:t>conditional probabilities</w:t>
      </w:r>
      <w:r w:rsidR="00504635" w:rsidRPr="0019622B">
        <w:rPr>
          <w:rFonts w:ascii="Times New Roman" w:hAnsi="Times New Roman" w:cs="Times New Roman"/>
        </w:rPr>
        <w:t xml:space="preserve">: partisanship </w:t>
      </w:r>
      <w:r w:rsidR="001C19DC" w:rsidRPr="0019622B">
        <w:rPr>
          <w:rFonts w:ascii="Times New Roman" w:hAnsi="Times New Roman" w:cs="Times New Roman" w:hint="eastAsia"/>
        </w:rPr>
        <w:t>→</w:t>
      </w:r>
      <w:r w:rsidR="001C19DC" w:rsidRPr="0019622B">
        <w:rPr>
          <w:rFonts w:ascii="Times New Roman" w:hAnsi="Times New Roman" w:cs="Times New Roman" w:hint="eastAsia"/>
        </w:rPr>
        <w:t xml:space="preserve"> </w:t>
      </w:r>
      <w:r w:rsidR="00504635" w:rsidRPr="0019622B">
        <w:rPr>
          <w:rFonts w:ascii="Times New Roman" w:hAnsi="Times New Roman" w:cs="Times New Roman"/>
        </w:rPr>
        <w:t xml:space="preserve">perceptions of local climate change </w:t>
      </w:r>
      <w:r w:rsidR="001C19DC" w:rsidRPr="0019622B">
        <w:rPr>
          <w:rFonts w:ascii="Times New Roman" w:hAnsi="Times New Roman" w:cs="Times New Roman" w:hint="eastAsia"/>
        </w:rPr>
        <w:t>→</w:t>
      </w:r>
      <w:r w:rsidR="00504635" w:rsidRPr="0019622B">
        <w:rPr>
          <w:rFonts w:ascii="Times New Roman" w:hAnsi="Times New Roman" w:cs="Times New Roman"/>
        </w:rPr>
        <w:t xml:space="preserve"> attitudes towards climate change impact on immediate family </w:t>
      </w:r>
      <w:r w:rsidR="001C19DC" w:rsidRPr="0019622B">
        <w:rPr>
          <w:rFonts w:ascii="Times New Roman" w:hAnsi="Times New Roman" w:cs="Times New Roman" w:hint="eastAsia"/>
        </w:rPr>
        <w:t>→</w:t>
      </w:r>
      <w:r w:rsidR="00504635" w:rsidRPr="0019622B">
        <w:rPr>
          <w:rFonts w:ascii="Times New Roman" w:hAnsi="Times New Roman" w:cs="Times New Roman"/>
        </w:rPr>
        <w:t xml:space="preserve"> flood insurance purchase behavior </w:t>
      </w:r>
      <w:r w:rsidR="001C19DC" w:rsidRPr="0019622B">
        <w:rPr>
          <w:rFonts w:ascii="Times New Roman" w:hAnsi="Times New Roman" w:cs="Times New Roman" w:hint="eastAsia"/>
        </w:rPr>
        <w:t>→</w:t>
      </w:r>
      <w:r w:rsidR="00504635" w:rsidRPr="0019622B">
        <w:rPr>
          <w:rFonts w:ascii="Times New Roman" w:hAnsi="Times New Roman" w:cs="Times New Roman"/>
        </w:rPr>
        <w:t xml:space="preserve"> overall support </w:t>
      </w:r>
      <w:r w:rsidR="00674315" w:rsidRPr="0019622B">
        <w:rPr>
          <w:rFonts w:ascii="Times New Roman" w:hAnsi="Times New Roman" w:cs="Times New Roman"/>
        </w:rPr>
        <w:t xml:space="preserve">for flood mitigation measures, </w:t>
      </w:r>
      <w:r w:rsidR="00504635" w:rsidRPr="0019622B">
        <w:rPr>
          <w:rFonts w:ascii="Times New Roman" w:hAnsi="Times New Roman" w:cs="Times New Roman"/>
        </w:rPr>
        <w:t xml:space="preserve">we create a Sankey diagram by plotting the percentages of each category within </w:t>
      </w:r>
      <w:r w:rsidR="00674315" w:rsidRPr="0019622B">
        <w:rPr>
          <w:rFonts w:ascii="Times New Roman" w:hAnsi="Times New Roman" w:cs="Times New Roman"/>
        </w:rPr>
        <w:t>each variable</w:t>
      </w:r>
      <w:r w:rsidR="00504635" w:rsidRPr="0019622B">
        <w:rPr>
          <w:rFonts w:ascii="Times New Roman" w:hAnsi="Times New Roman" w:cs="Times New Roman"/>
        </w:rPr>
        <w:t xml:space="preserve"> and connecting them to each other based on the relative proportions linking one category to another.  The width of the lines repres</w:t>
      </w:r>
      <w:r w:rsidR="00674315" w:rsidRPr="0019622B">
        <w:rPr>
          <w:rFonts w:ascii="Times New Roman" w:hAnsi="Times New Roman" w:cs="Times New Roman"/>
        </w:rPr>
        <w:t xml:space="preserve">ents </w:t>
      </w:r>
    </w:p>
    <w:p w14:paraId="42831B96" w14:textId="77777777" w:rsidR="006759FA" w:rsidRPr="0019622B" w:rsidRDefault="006759FA" w:rsidP="0070607F">
      <w:pPr>
        <w:keepNext/>
        <w:jc w:val="center"/>
      </w:pPr>
      <w:r w:rsidRPr="0019622B">
        <w:rPr>
          <w:rFonts w:ascii="Times New Roman" w:hAnsi="Times New Roman" w:cs="Times New Roman"/>
        </w:rPr>
        <w:br w:type="page"/>
      </w:r>
      <w:r w:rsidRPr="0019622B">
        <w:rPr>
          <w:rFonts w:ascii="Times New Roman" w:hAnsi="Times New Roman" w:cs="Times New Roman"/>
          <w:noProof/>
        </w:rPr>
        <w:lastRenderedPageBreak/>
        <w:drawing>
          <wp:inline distT="0" distB="0" distL="0" distR="0" wp14:anchorId="74788D6A" wp14:editId="78FD4445">
            <wp:extent cx="5039487" cy="7652928"/>
            <wp:effectExtent l="0" t="0" r="0" b="0"/>
            <wp:docPr id="9" name="Picture 9" descr="33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33.pd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6965" cy="7664284"/>
                    </a:xfrm>
                    <a:prstGeom prst="rect">
                      <a:avLst/>
                    </a:prstGeom>
                    <a:noFill/>
                    <a:ln>
                      <a:noFill/>
                    </a:ln>
                  </pic:spPr>
                </pic:pic>
              </a:graphicData>
            </a:graphic>
          </wp:inline>
        </w:drawing>
      </w:r>
    </w:p>
    <w:p w14:paraId="6C223CA3" w14:textId="73CFE4D2" w:rsidR="006759FA" w:rsidRPr="0019622B" w:rsidRDefault="006759FA" w:rsidP="0070607F">
      <w:pPr>
        <w:pStyle w:val="Caption"/>
        <w:rPr>
          <w:rFonts w:ascii="Times New Roman" w:hAnsi="Times New Roman" w:cs="Times New Roman"/>
          <w:color w:val="auto"/>
          <w:sz w:val="24"/>
          <w:szCs w:val="24"/>
        </w:rPr>
      </w:pPr>
      <w:r w:rsidRPr="0019622B">
        <w:rPr>
          <w:rFonts w:ascii="Times New Roman" w:hAnsi="Times New Roman" w:cs="Times New Roman"/>
          <w:color w:val="auto"/>
          <w:sz w:val="24"/>
          <w:szCs w:val="24"/>
        </w:rPr>
        <w:t xml:space="preserve">Figure </w:t>
      </w:r>
      <w:r w:rsidRPr="0019622B">
        <w:rPr>
          <w:rFonts w:ascii="Times New Roman" w:hAnsi="Times New Roman" w:cs="Times New Roman"/>
          <w:color w:val="auto"/>
          <w:sz w:val="24"/>
          <w:szCs w:val="24"/>
        </w:rPr>
        <w:fldChar w:fldCharType="begin"/>
      </w:r>
      <w:r w:rsidRPr="0019622B">
        <w:rPr>
          <w:rFonts w:ascii="Times New Roman" w:hAnsi="Times New Roman" w:cs="Times New Roman"/>
          <w:color w:val="auto"/>
          <w:sz w:val="24"/>
          <w:szCs w:val="24"/>
        </w:rPr>
        <w:instrText xml:space="preserve"> SEQ Figure \* ARABIC </w:instrText>
      </w:r>
      <w:r w:rsidRPr="0019622B">
        <w:rPr>
          <w:rFonts w:ascii="Times New Roman" w:hAnsi="Times New Roman" w:cs="Times New Roman"/>
          <w:color w:val="auto"/>
          <w:sz w:val="24"/>
          <w:szCs w:val="24"/>
        </w:rPr>
        <w:fldChar w:fldCharType="separate"/>
      </w:r>
      <w:r w:rsidR="005873FA">
        <w:rPr>
          <w:rFonts w:ascii="Times New Roman" w:hAnsi="Times New Roman" w:cs="Times New Roman"/>
          <w:noProof/>
          <w:color w:val="auto"/>
          <w:sz w:val="24"/>
          <w:szCs w:val="24"/>
        </w:rPr>
        <w:t>3</w:t>
      </w:r>
      <w:r w:rsidRPr="0019622B">
        <w:rPr>
          <w:rFonts w:ascii="Times New Roman" w:hAnsi="Times New Roman" w:cs="Times New Roman"/>
          <w:color w:val="auto"/>
          <w:sz w:val="24"/>
          <w:szCs w:val="24"/>
        </w:rPr>
        <w:fldChar w:fldCharType="end"/>
      </w:r>
      <w:r w:rsidRPr="0019622B">
        <w:rPr>
          <w:rFonts w:ascii="Times New Roman" w:hAnsi="Times New Roman" w:cs="Times New Roman"/>
          <w:color w:val="auto"/>
          <w:sz w:val="24"/>
          <w:szCs w:val="24"/>
        </w:rPr>
        <w:t xml:space="preserve"> Effect of Different Conditions </w:t>
      </w:r>
      <w:r w:rsidR="0070607F" w:rsidRPr="0019622B">
        <w:rPr>
          <w:rFonts w:ascii="Times New Roman" w:hAnsi="Times New Roman" w:cs="Times New Roman"/>
          <w:color w:val="auto"/>
          <w:sz w:val="24"/>
          <w:szCs w:val="24"/>
        </w:rPr>
        <w:t>on</w:t>
      </w:r>
      <w:r w:rsidRPr="0019622B">
        <w:rPr>
          <w:rFonts w:ascii="Times New Roman" w:hAnsi="Times New Roman" w:cs="Times New Roman"/>
          <w:color w:val="auto"/>
          <w:sz w:val="24"/>
          <w:szCs w:val="24"/>
        </w:rPr>
        <w:t xml:space="preserve"> Support of Climate Policy across the full sample and sub-groups in the Gulf Coast.</w:t>
      </w:r>
    </w:p>
    <w:p w14:paraId="41D9D156" w14:textId="1AF2B54E" w:rsidR="00504635" w:rsidRPr="0019622B" w:rsidRDefault="00674315" w:rsidP="00BB3A08">
      <w:pPr>
        <w:rPr>
          <w:rFonts w:ascii="Times New Roman" w:hAnsi="Times New Roman" w:cs="Times New Roman"/>
        </w:rPr>
      </w:pPr>
      <w:r w:rsidRPr="0019622B">
        <w:rPr>
          <w:rFonts w:ascii="Times New Roman" w:hAnsi="Times New Roman" w:cs="Times New Roman"/>
        </w:rPr>
        <w:lastRenderedPageBreak/>
        <w:t xml:space="preserve">the number of respondents </w:t>
      </w:r>
      <w:r w:rsidR="00504635" w:rsidRPr="0019622B">
        <w:rPr>
          <w:rFonts w:ascii="Times New Roman" w:hAnsi="Times New Roman" w:cs="Times New Roman"/>
        </w:rPr>
        <w:t>within each category of response.</w:t>
      </w:r>
      <w:r w:rsidR="00634D6B" w:rsidRPr="0019622B">
        <w:rPr>
          <w:rFonts w:ascii="Times New Roman" w:hAnsi="Times New Roman" w:cs="Times New Roman"/>
        </w:rPr>
        <w:t xml:space="preserve"> </w:t>
      </w:r>
      <w:r w:rsidR="00E835BB" w:rsidRPr="0019622B">
        <w:rPr>
          <w:rFonts w:ascii="Times New Roman" w:hAnsi="Times New Roman" w:cs="Times New Roman"/>
        </w:rPr>
        <w:t>Starting from the left, i</w:t>
      </w:r>
      <w:r w:rsidR="00DE2CEE" w:rsidRPr="0019622B">
        <w:rPr>
          <w:rFonts w:ascii="Times New Roman" w:hAnsi="Times New Roman" w:cs="Times New Roman"/>
        </w:rPr>
        <w:t xml:space="preserve">t can be seen that most Democrats </w:t>
      </w:r>
      <w:r w:rsidR="00E835BB" w:rsidRPr="0019622B">
        <w:rPr>
          <w:rFonts w:ascii="Times New Roman" w:hAnsi="Times New Roman" w:cs="Times New Roman"/>
        </w:rPr>
        <w:t xml:space="preserve">perceive the local climate to be </w:t>
      </w:r>
      <w:proofErr w:type="gramStart"/>
      <w:r w:rsidR="00E835BB" w:rsidRPr="0019622B">
        <w:rPr>
          <w:rFonts w:ascii="Times New Roman" w:hAnsi="Times New Roman" w:cs="Times New Roman"/>
        </w:rPr>
        <w:t>somewhat different</w:t>
      </w:r>
      <w:proofErr w:type="gramEnd"/>
      <w:r w:rsidR="00E835BB" w:rsidRPr="0019622B">
        <w:rPr>
          <w:rFonts w:ascii="Times New Roman" w:hAnsi="Times New Roman" w:cs="Times New Roman"/>
        </w:rPr>
        <w:t xml:space="preserve"> while most Republicans think it has been pretty much the same.</w:t>
      </w:r>
      <w:r w:rsidR="002B6BDE" w:rsidRPr="0019622B">
        <w:rPr>
          <w:rFonts w:ascii="Times New Roman" w:hAnsi="Times New Roman" w:cs="Times New Roman"/>
        </w:rPr>
        <w:t xml:space="preserve"> Moving to the second section, a</w:t>
      </w:r>
      <w:r w:rsidR="00E835BB" w:rsidRPr="0019622B">
        <w:rPr>
          <w:rFonts w:ascii="Times New Roman" w:hAnsi="Times New Roman" w:cs="Times New Roman"/>
        </w:rPr>
        <w:t xml:space="preserve"> majority of </w:t>
      </w:r>
      <w:r w:rsidR="002B6BDE" w:rsidRPr="0019622B">
        <w:rPr>
          <w:rFonts w:ascii="Times New Roman" w:hAnsi="Times New Roman" w:cs="Times New Roman"/>
        </w:rPr>
        <w:t xml:space="preserve">people who think the local climate has been very different </w:t>
      </w:r>
      <w:r w:rsidR="00BA3DBC" w:rsidRPr="0019622B">
        <w:rPr>
          <w:rFonts w:ascii="Times New Roman" w:hAnsi="Times New Roman" w:cs="Times New Roman"/>
        </w:rPr>
        <w:t xml:space="preserve">feel the impact of climate change on immediate family are </w:t>
      </w:r>
      <w:proofErr w:type="gramStart"/>
      <w:r w:rsidR="00BA3DBC" w:rsidRPr="0019622B">
        <w:rPr>
          <w:rFonts w:ascii="Times New Roman" w:hAnsi="Times New Roman" w:cs="Times New Roman"/>
        </w:rPr>
        <w:t>somewhat negative</w:t>
      </w:r>
      <w:proofErr w:type="gramEnd"/>
      <w:r w:rsidR="00BA3DBC" w:rsidRPr="0019622B">
        <w:rPr>
          <w:rFonts w:ascii="Times New Roman" w:hAnsi="Times New Roman" w:cs="Times New Roman"/>
        </w:rPr>
        <w:t xml:space="preserve">. The other major group who holds this view is the one who agrees that local climate has been somewhat different. Only small slices of </w:t>
      </w:r>
      <w:r w:rsidR="00204414" w:rsidRPr="0019622B">
        <w:rPr>
          <w:rFonts w:ascii="Times New Roman" w:hAnsi="Times New Roman" w:cs="Times New Roman"/>
        </w:rPr>
        <w:t xml:space="preserve">the sample hold extreme attitudes towards the impact of </w:t>
      </w:r>
      <w:r w:rsidR="00C40790" w:rsidRPr="0019622B">
        <w:rPr>
          <w:rFonts w:ascii="Times New Roman" w:hAnsi="Times New Roman" w:cs="Times New Roman"/>
        </w:rPr>
        <w:t xml:space="preserve">climate change on immediate family. The entire sample is approximately equally divided into two camps: people with insurance and those without insurance. Half of those who feel moderately negative about climate change impact on immediate family do not have insurance, </w:t>
      </w:r>
      <w:r w:rsidR="003F609C" w:rsidRPr="0019622B">
        <w:rPr>
          <w:rFonts w:ascii="Times New Roman" w:hAnsi="Times New Roman" w:cs="Times New Roman"/>
        </w:rPr>
        <w:t>slightly more than a</w:t>
      </w:r>
      <w:r w:rsidR="00C40790" w:rsidRPr="0019622B">
        <w:rPr>
          <w:rFonts w:ascii="Times New Roman" w:hAnsi="Times New Roman" w:cs="Times New Roman"/>
        </w:rPr>
        <w:t xml:space="preserve"> quarter of them buy insurance to feel safer and </w:t>
      </w:r>
      <w:r w:rsidR="003F609C" w:rsidRPr="0019622B">
        <w:rPr>
          <w:rFonts w:ascii="Times New Roman" w:hAnsi="Times New Roman" w:cs="Times New Roman"/>
        </w:rPr>
        <w:t xml:space="preserve">less than a quarter buy because it is required. Interestingly, most fully mandatory insurance buyers have neutral view about the impact of climate change on immediate family. </w:t>
      </w:r>
    </w:p>
    <w:p w14:paraId="4C7BB7E6" w14:textId="72CFDFEB" w:rsidR="003049EA" w:rsidRPr="0019622B" w:rsidRDefault="00791E87" w:rsidP="00791E87">
      <w:pPr>
        <w:ind w:firstLine="720"/>
        <w:rPr>
          <w:rFonts w:ascii="Times New Roman" w:hAnsi="Times New Roman" w:cs="Times New Roman"/>
        </w:rPr>
      </w:pPr>
      <w:del w:id="285" w:author="Ning Lin" w:date="2018-10-10T12:04:00Z">
        <w:r w:rsidRPr="0019622B" w:rsidDel="005D68E2">
          <w:rPr>
            <w:rFonts w:ascii="Times New Roman" w:hAnsi="Times New Roman" w:cs="Times New Roman"/>
          </w:rPr>
          <w:delText xml:space="preserve">Because </w:delText>
        </w:r>
      </w:del>
      <w:del w:id="286" w:author="Ning Lin" w:date="2018-10-10T12:03:00Z">
        <w:r w:rsidRPr="0019622B" w:rsidDel="005D68E2">
          <w:rPr>
            <w:rFonts w:ascii="Times New Roman" w:hAnsi="Times New Roman" w:cs="Times New Roman"/>
          </w:rPr>
          <w:delText xml:space="preserve">the </w:delText>
        </w:r>
      </w:del>
      <w:del w:id="287" w:author="Ning Lin" w:date="2018-10-10T12:04:00Z">
        <w:r w:rsidRPr="0019622B" w:rsidDel="005D68E2">
          <w:rPr>
            <w:rFonts w:ascii="Times New Roman" w:hAnsi="Times New Roman" w:cs="Times New Roman"/>
          </w:rPr>
          <w:delText>focus of this paper is to</w:delText>
        </w:r>
      </w:del>
      <w:ins w:id="288" w:author="Ning Lin" w:date="2018-10-10T12:04:00Z">
        <w:r w:rsidR="005D68E2">
          <w:rPr>
            <w:rFonts w:ascii="Times New Roman" w:hAnsi="Times New Roman" w:cs="Times New Roman"/>
          </w:rPr>
          <w:t>To</w:t>
        </w:r>
      </w:ins>
      <w:r w:rsidRPr="0019622B">
        <w:rPr>
          <w:rFonts w:ascii="Times New Roman" w:hAnsi="Times New Roman" w:cs="Times New Roman"/>
        </w:rPr>
        <w:t xml:space="preserve"> </w:t>
      </w:r>
      <w:r w:rsidR="00703006" w:rsidRPr="0019622B">
        <w:rPr>
          <w:rFonts w:ascii="Times New Roman" w:hAnsi="Times New Roman" w:cs="Times New Roman"/>
        </w:rPr>
        <w:t xml:space="preserve">test </w:t>
      </w:r>
      <w:ins w:id="289" w:author="Ning Lin" w:date="2018-10-10T12:04:00Z">
        <w:r w:rsidR="002A7A7B">
          <w:rPr>
            <w:rFonts w:ascii="Times New Roman" w:hAnsi="Times New Roman" w:cs="Times New Roman"/>
          </w:rPr>
          <w:t>our</w:t>
        </w:r>
      </w:ins>
      <w:del w:id="290" w:author="Ning Lin" w:date="2018-10-10T12:04:00Z">
        <w:r w:rsidR="00703006" w:rsidRPr="0019622B" w:rsidDel="002A7A7B">
          <w:rPr>
            <w:rFonts w:ascii="Times New Roman" w:hAnsi="Times New Roman" w:cs="Times New Roman"/>
          </w:rPr>
          <w:delText>the</w:delText>
        </w:r>
      </w:del>
      <w:r w:rsidR="00703006" w:rsidRPr="0019622B">
        <w:rPr>
          <w:rFonts w:ascii="Times New Roman" w:hAnsi="Times New Roman" w:cs="Times New Roman"/>
        </w:rPr>
        <w:t xml:space="preserve"> two hypotheses by using the four categories of flood insurance purchase behaviors to </w:t>
      </w:r>
      <w:r w:rsidRPr="0019622B">
        <w:rPr>
          <w:rFonts w:ascii="Times New Roman" w:hAnsi="Times New Roman" w:cs="Times New Roman"/>
        </w:rPr>
        <w:t xml:space="preserve">predict overall flood mitigation support, we create </w:t>
      </w:r>
      <w:r w:rsidR="000978F4" w:rsidRPr="0019622B">
        <w:rPr>
          <w:rFonts w:ascii="Times New Roman" w:hAnsi="Times New Roman" w:cs="Times New Roman"/>
        </w:rPr>
        <w:t xml:space="preserve">Figure </w:t>
      </w:r>
      <w:r w:rsidR="008005D6" w:rsidRPr="0019622B">
        <w:rPr>
          <w:rFonts w:ascii="Times New Roman" w:hAnsi="Times New Roman" w:cs="Times New Roman"/>
        </w:rPr>
        <w:t>5</w:t>
      </w:r>
      <w:r w:rsidR="000978F4" w:rsidRPr="0019622B">
        <w:rPr>
          <w:rFonts w:ascii="Times New Roman" w:hAnsi="Times New Roman" w:cs="Times New Roman"/>
        </w:rPr>
        <w:t xml:space="preserve"> </w:t>
      </w:r>
      <w:r w:rsidRPr="0019622B">
        <w:rPr>
          <w:rFonts w:ascii="Times New Roman" w:hAnsi="Times New Roman" w:cs="Times New Roman"/>
        </w:rPr>
        <w:t xml:space="preserve">to </w:t>
      </w:r>
      <w:r w:rsidR="000978F4" w:rsidRPr="0019622B">
        <w:rPr>
          <w:rFonts w:ascii="Times New Roman" w:hAnsi="Times New Roman" w:cs="Times New Roman"/>
        </w:rPr>
        <w:t>demonstrat</w:t>
      </w:r>
      <w:r w:rsidRPr="0019622B">
        <w:rPr>
          <w:rFonts w:ascii="Times New Roman" w:hAnsi="Times New Roman" w:cs="Times New Roman"/>
        </w:rPr>
        <w:t>e</w:t>
      </w:r>
      <w:r w:rsidR="000978F4" w:rsidRPr="0019622B">
        <w:rPr>
          <w:rFonts w:ascii="Times New Roman" w:hAnsi="Times New Roman" w:cs="Times New Roman"/>
        </w:rPr>
        <w:t xml:space="preserve"> the conditional probabilities for overall support for flood </w:t>
      </w:r>
      <w:r w:rsidRPr="0019622B">
        <w:rPr>
          <w:rFonts w:ascii="Times New Roman" w:hAnsi="Times New Roman" w:cs="Times New Roman"/>
        </w:rPr>
        <w:t>mitigation</w:t>
      </w:r>
      <w:r w:rsidR="000978F4" w:rsidRPr="0019622B">
        <w:rPr>
          <w:rFonts w:ascii="Times New Roman" w:hAnsi="Times New Roman" w:cs="Times New Roman"/>
        </w:rPr>
        <w:t xml:space="preserve"> dependent on each </w:t>
      </w:r>
      <w:r w:rsidR="00173D3C" w:rsidRPr="0019622B">
        <w:rPr>
          <w:rFonts w:ascii="Times New Roman" w:hAnsi="Times New Roman" w:cs="Times New Roman"/>
        </w:rPr>
        <w:t>flood insurance purchase behavior</w:t>
      </w:r>
      <w:r w:rsidR="00B30CCC" w:rsidRPr="0019622B">
        <w:rPr>
          <w:rFonts w:ascii="Times New Roman" w:hAnsi="Times New Roman" w:cs="Times New Roman"/>
        </w:rPr>
        <w:t xml:space="preserve"> based on the BN estimates</w:t>
      </w:r>
      <w:r w:rsidR="00173D3C" w:rsidRPr="0019622B">
        <w:rPr>
          <w:rFonts w:ascii="Times New Roman" w:hAnsi="Times New Roman" w:cs="Times New Roman"/>
        </w:rPr>
        <w:t>.</w:t>
      </w:r>
      <w:r w:rsidR="00B30CCC" w:rsidRPr="0019622B">
        <w:rPr>
          <w:rFonts w:ascii="Times New Roman" w:hAnsi="Times New Roman" w:cs="Times New Roman"/>
        </w:rPr>
        <w:t xml:space="preserve"> Among all four categories of flood insurance purchase behavior, the group of individuals without insurance display the lowest </w:t>
      </w:r>
      <w:r w:rsidR="00882E9D" w:rsidRPr="0019622B">
        <w:rPr>
          <w:rFonts w:ascii="Times New Roman" w:hAnsi="Times New Roman" w:cs="Times New Roman"/>
        </w:rPr>
        <w:t xml:space="preserve">probability (27.81%) of </w:t>
      </w:r>
      <w:r w:rsidR="00B30CCC" w:rsidRPr="0019622B">
        <w:rPr>
          <w:rFonts w:ascii="Times New Roman" w:hAnsi="Times New Roman" w:cs="Times New Roman"/>
        </w:rPr>
        <w:t>support</w:t>
      </w:r>
      <w:r w:rsidR="00882E9D" w:rsidRPr="0019622B">
        <w:rPr>
          <w:rFonts w:ascii="Times New Roman" w:hAnsi="Times New Roman" w:cs="Times New Roman"/>
        </w:rPr>
        <w:t xml:space="preserve">ing </w:t>
      </w:r>
      <w:r w:rsidR="00B30CCC" w:rsidRPr="0019622B">
        <w:rPr>
          <w:rFonts w:ascii="Times New Roman" w:hAnsi="Times New Roman" w:cs="Times New Roman"/>
        </w:rPr>
        <w:t xml:space="preserve">overall flood mitigation measures while </w:t>
      </w:r>
    </w:p>
    <w:p w14:paraId="0A70F507" w14:textId="77777777" w:rsidR="00BF4B97" w:rsidRPr="0019622B" w:rsidRDefault="006C4A08" w:rsidP="0070607F">
      <w:pPr>
        <w:keepNext/>
        <w:ind w:firstLine="720"/>
      </w:pPr>
      <w:commentRangeStart w:id="291"/>
      <w:r w:rsidRPr="0019622B">
        <w:rPr>
          <w:rFonts w:ascii="Times New Roman" w:hAnsi="Times New Roman" w:cs="Times New Roman"/>
          <w:noProof/>
        </w:rPr>
        <w:drawing>
          <wp:inline distT="0" distB="0" distL="0" distR="0" wp14:anchorId="1E8C9A1E" wp14:editId="38AEF261">
            <wp:extent cx="5386070" cy="3607435"/>
            <wp:effectExtent l="0" t="0" r="0" b="0"/>
            <wp:docPr id="4" name="Picture 4" descr="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6070" cy="3607435"/>
                    </a:xfrm>
                    <a:prstGeom prst="rect">
                      <a:avLst/>
                    </a:prstGeom>
                    <a:noFill/>
                    <a:ln>
                      <a:noFill/>
                    </a:ln>
                  </pic:spPr>
                </pic:pic>
              </a:graphicData>
            </a:graphic>
          </wp:inline>
        </w:drawing>
      </w:r>
      <w:commentRangeEnd w:id="291"/>
      <w:r w:rsidR="003159B2">
        <w:rPr>
          <w:rStyle w:val="CommentReference"/>
        </w:rPr>
        <w:commentReference w:id="291"/>
      </w:r>
    </w:p>
    <w:p w14:paraId="2A74D553" w14:textId="409571DA" w:rsidR="00BF4B97" w:rsidRPr="0019622B" w:rsidRDefault="00BF4B97" w:rsidP="00BF4B97">
      <w:pPr>
        <w:pStyle w:val="Caption"/>
        <w:rPr>
          <w:rFonts w:ascii="Times New Roman" w:hAnsi="Times New Roman" w:cs="Times New Roman"/>
          <w:color w:val="auto"/>
          <w:sz w:val="24"/>
          <w:szCs w:val="24"/>
        </w:rPr>
      </w:pPr>
      <w:r w:rsidRPr="0019622B">
        <w:rPr>
          <w:rFonts w:ascii="Times New Roman" w:hAnsi="Times New Roman" w:cs="Times New Roman"/>
          <w:color w:val="auto"/>
          <w:sz w:val="24"/>
          <w:szCs w:val="24"/>
        </w:rPr>
        <w:t xml:space="preserve">Figure </w:t>
      </w:r>
      <w:r w:rsidRPr="0019622B">
        <w:rPr>
          <w:rFonts w:ascii="Times New Roman" w:hAnsi="Times New Roman" w:cs="Times New Roman"/>
          <w:color w:val="auto"/>
          <w:sz w:val="24"/>
          <w:szCs w:val="24"/>
        </w:rPr>
        <w:fldChar w:fldCharType="begin"/>
      </w:r>
      <w:r w:rsidRPr="0019622B">
        <w:rPr>
          <w:rFonts w:ascii="Times New Roman" w:hAnsi="Times New Roman" w:cs="Times New Roman"/>
          <w:color w:val="auto"/>
          <w:sz w:val="24"/>
          <w:szCs w:val="24"/>
        </w:rPr>
        <w:instrText xml:space="preserve"> SEQ Figure \* ARABIC </w:instrText>
      </w:r>
      <w:r w:rsidRPr="0019622B">
        <w:rPr>
          <w:rFonts w:ascii="Times New Roman" w:hAnsi="Times New Roman" w:cs="Times New Roman"/>
          <w:color w:val="auto"/>
          <w:sz w:val="24"/>
          <w:szCs w:val="24"/>
        </w:rPr>
        <w:fldChar w:fldCharType="separate"/>
      </w:r>
      <w:r w:rsidR="005873FA">
        <w:rPr>
          <w:rFonts w:ascii="Times New Roman" w:hAnsi="Times New Roman" w:cs="Times New Roman"/>
          <w:noProof/>
          <w:color w:val="auto"/>
          <w:sz w:val="24"/>
          <w:szCs w:val="24"/>
        </w:rPr>
        <w:t>4</w:t>
      </w:r>
      <w:r w:rsidRPr="0019622B">
        <w:rPr>
          <w:rFonts w:ascii="Times New Roman" w:hAnsi="Times New Roman" w:cs="Times New Roman"/>
          <w:color w:val="auto"/>
          <w:sz w:val="24"/>
          <w:szCs w:val="24"/>
        </w:rPr>
        <w:fldChar w:fldCharType="end"/>
      </w:r>
      <w:r w:rsidRPr="0019622B">
        <w:rPr>
          <w:rFonts w:ascii="Times New Roman" w:hAnsi="Times New Roman" w:cs="Times New Roman"/>
          <w:color w:val="auto"/>
          <w:sz w:val="24"/>
          <w:szCs w:val="24"/>
        </w:rPr>
        <w:t xml:space="preserve"> Sankey Diagram to Visualize the Flow from Party to Support for Flood Mitigation Measures</w:t>
      </w:r>
    </w:p>
    <w:p w14:paraId="12492E56" w14:textId="7F6B7A06" w:rsidR="00204414" w:rsidRPr="0019622B" w:rsidRDefault="00204414" w:rsidP="0070607F">
      <w:pPr>
        <w:ind w:firstLine="720"/>
        <w:rPr>
          <w:rFonts w:ascii="Times New Roman" w:hAnsi="Times New Roman" w:cs="Times New Roman"/>
        </w:rPr>
      </w:pPr>
    </w:p>
    <w:p w14:paraId="1157AD9F" w14:textId="5D30B417" w:rsidR="000978F4" w:rsidRPr="0019622B" w:rsidRDefault="00B30CCC" w:rsidP="00204414">
      <w:pPr>
        <w:rPr>
          <w:rFonts w:ascii="Times New Roman" w:hAnsi="Times New Roman" w:cs="Times New Roman"/>
        </w:rPr>
      </w:pPr>
      <w:r w:rsidRPr="0019622B">
        <w:rPr>
          <w:rFonts w:ascii="Times New Roman" w:hAnsi="Times New Roman" w:cs="Times New Roman"/>
        </w:rPr>
        <w:t xml:space="preserve">the group who purchase insurance because it is required and to feel safer demonstrates the </w:t>
      </w:r>
      <w:r w:rsidR="00882E9D" w:rsidRPr="0019622B">
        <w:rPr>
          <w:rFonts w:ascii="Times New Roman" w:hAnsi="Times New Roman" w:cs="Times New Roman"/>
        </w:rPr>
        <w:t xml:space="preserve">highest probability to </w:t>
      </w:r>
      <w:r w:rsidR="00791E87" w:rsidRPr="0019622B">
        <w:rPr>
          <w:rFonts w:ascii="Times New Roman" w:hAnsi="Times New Roman" w:cs="Times New Roman"/>
        </w:rPr>
        <w:t xml:space="preserve">support (51 </w:t>
      </w:r>
      <w:r w:rsidRPr="0019622B">
        <w:rPr>
          <w:rFonts w:ascii="Times New Roman" w:hAnsi="Times New Roman" w:cs="Times New Roman"/>
        </w:rPr>
        <w:t xml:space="preserve">%). </w:t>
      </w:r>
      <w:r w:rsidR="002262BA" w:rsidRPr="0019622B">
        <w:rPr>
          <w:rFonts w:ascii="Times New Roman" w:hAnsi="Times New Roman" w:cs="Times New Roman"/>
        </w:rPr>
        <w:t>Those who purchase flood insurance voluntarily display only slightly higher pro</w:t>
      </w:r>
      <w:r w:rsidR="00791E87" w:rsidRPr="0019622B">
        <w:rPr>
          <w:rFonts w:ascii="Times New Roman" w:hAnsi="Times New Roman" w:cs="Times New Roman"/>
        </w:rPr>
        <w:t xml:space="preserve">bability (28 </w:t>
      </w:r>
      <w:r w:rsidR="00882E9D" w:rsidRPr="0019622B">
        <w:rPr>
          <w:rFonts w:ascii="Times New Roman" w:hAnsi="Times New Roman" w:cs="Times New Roman"/>
        </w:rPr>
        <w:t xml:space="preserve">%) for support compared to those with no insurance. </w:t>
      </w:r>
      <w:r w:rsidR="00173D3C" w:rsidRPr="0019622B">
        <w:rPr>
          <w:rFonts w:ascii="Times New Roman" w:hAnsi="Times New Roman" w:cs="Times New Roman"/>
        </w:rPr>
        <w:t xml:space="preserve"> </w:t>
      </w:r>
      <w:r w:rsidR="00882E9D" w:rsidRPr="0019622B">
        <w:rPr>
          <w:rFonts w:ascii="Times New Roman" w:hAnsi="Times New Roman" w:cs="Times New Roman"/>
        </w:rPr>
        <w:t xml:space="preserve">The group who are required </w:t>
      </w:r>
      <w:r w:rsidR="00882E9D" w:rsidRPr="0019622B">
        <w:rPr>
          <w:rFonts w:ascii="Times New Roman" w:hAnsi="Times New Roman" w:cs="Times New Roman"/>
        </w:rPr>
        <w:lastRenderedPageBreak/>
        <w:t xml:space="preserve">to buy insurance shows </w:t>
      </w:r>
      <w:r w:rsidR="00791E87" w:rsidRPr="0019622B">
        <w:rPr>
          <w:rFonts w:ascii="Times New Roman" w:hAnsi="Times New Roman" w:cs="Times New Roman"/>
        </w:rPr>
        <w:t xml:space="preserve">modestly higher probability (39 </w:t>
      </w:r>
      <w:r w:rsidR="00882E9D" w:rsidRPr="0019622B">
        <w:rPr>
          <w:rFonts w:ascii="Times New Roman" w:hAnsi="Times New Roman" w:cs="Times New Roman"/>
        </w:rPr>
        <w:t xml:space="preserve">%) in comparison with the two groups of individuals who do not have insurance and buy it voluntarily. </w:t>
      </w:r>
    </w:p>
    <w:p w14:paraId="58FC8030" w14:textId="77777777" w:rsidR="00791E87" w:rsidRPr="0019622B" w:rsidRDefault="00791E87" w:rsidP="00791E87">
      <w:pPr>
        <w:ind w:firstLine="720"/>
        <w:rPr>
          <w:rFonts w:ascii="Times New Roman" w:hAnsi="Times New Roman" w:cs="Times New Roman"/>
        </w:rPr>
      </w:pPr>
      <w:r w:rsidRPr="0019622B">
        <w:rPr>
          <w:rFonts w:ascii="Times New Roman" w:hAnsi="Times New Roman" w:cs="Times New Roman"/>
        </w:rPr>
        <w:t xml:space="preserve">For individuals who reside outside the SFHA including those without insurance and who buy it to feel safer, their most likely attitude toward overall flood mitigation measures is neutral. For individuals who reside inside the SFHA, their most likely attitude is support although the probability to support vary substantially between individuals who buy fully mandatorily and those who buy partially mandatorily and voluntarily. In general, we can draw our first inference from the conditional probabilities for overall support for flood mitigation as such: the level of informed objective risk is the primary driver of the decision to support overall flood mitigation. FEMA through its legal requirement manages to effectively convey the high level of flood risks to residents who live in the FEMA designated SFHA. This high level of informed objective risks not only mandates residents within SFHA to purchase flood insurance but also presumably raise their awareness of high flood risks which translates into their intention to seek more protection – overall support for flood mitigation. </w:t>
      </w:r>
    </w:p>
    <w:p w14:paraId="69CE9C48" w14:textId="77777777" w:rsidR="00791E87" w:rsidRPr="0019622B" w:rsidRDefault="00791E87" w:rsidP="00791E87">
      <w:pPr>
        <w:ind w:firstLine="720"/>
        <w:rPr>
          <w:rFonts w:ascii="Times New Roman" w:hAnsi="Times New Roman" w:cs="Times New Roman"/>
        </w:rPr>
      </w:pPr>
      <w:r w:rsidRPr="0019622B">
        <w:rPr>
          <w:rFonts w:ascii="Times New Roman" w:hAnsi="Times New Roman" w:cs="Times New Roman"/>
        </w:rPr>
        <w:t xml:space="preserve">Furthermore, we find that the variation that exists between groups within the same level of informed objective flood risks reveals the second dimension on the decision mechanism which is the sense of insecurity. Within the same level of informed objective risk, the sense of insecurity not only increases the probability to support but also decreases the probability to oppose. Notably, the impact from sense of insecurity on one’s decision on overall flood mitigation is much less than that from the informed objective risk. </w:t>
      </w:r>
    </w:p>
    <w:p w14:paraId="3079AEFF" w14:textId="364E771C" w:rsidR="00791E87" w:rsidRPr="0019622B" w:rsidRDefault="00791E87" w:rsidP="00791E87">
      <w:pPr>
        <w:ind w:firstLine="720"/>
        <w:rPr>
          <w:rFonts w:ascii="Times New Roman" w:hAnsi="Times New Roman" w:cs="Times New Roman"/>
        </w:rPr>
      </w:pPr>
      <w:r w:rsidRPr="0019622B">
        <w:rPr>
          <w:rFonts w:ascii="Times New Roman" w:hAnsi="Times New Roman" w:cs="Times New Roman"/>
        </w:rPr>
        <w:t>Our general inference from the pattern revealed in our BN structure is as follows. The informed objective risk is the primary determinant and the subjective sense of insecurity is the secondary determinant to influence individuals’ decisions for overall protection. Decision making with regards to flood mitigation is primarily conditioned by the informed objective risk. Regardless of varying levels of sense of insecurity, it is the level of informed objective risk that clearly differentiates overall flood mitigation support and opposition. The subjective sense of insecurity nevertheless tilts one group further to the support than the other group given the same informed objective risk.</w:t>
      </w:r>
    </w:p>
    <w:p w14:paraId="3FE406DA" w14:textId="77777777" w:rsidR="00BF4B97" w:rsidRPr="0019622B" w:rsidRDefault="00B550C4" w:rsidP="0070607F">
      <w:pPr>
        <w:keepNext/>
      </w:pPr>
      <w:r w:rsidRPr="0019622B">
        <w:rPr>
          <w:noProof/>
        </w:rPr>
        <w:drawing>
          <wp:inline distT="0" distB="0" distL="0" distR="0" wp14:anchorId="23F9EE8B" wp14:editId="503F611F">
            <wp:extent cx="4966335" cy="2860040"/>
            <wp:effectExtent l="0" t="0" r="5715" b="16510"/>
            <wp:docPr id="5" name="Chart 5">
              <a:extLst xmlns:a="http://schemas.openxmlformats.org/drawingml/2006/main">
                <a:ext uri="{FF2B5EF4-FFF2-40B4-BE49-F238E27FC236}">
                  <a16:creationId xmlns:a16="http://schemas.microsoft.com/office/drawing/2014/main" id="{E67402F7-3086-4510-9ACD-7DA2F8555B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718B2DB" w14:textId="2201E0F7" w:rsidR="00204414" w:rsidRPr="0019622B" w:rsidRDefault="00BF4B97" w:rsidP="0070607F">
      <w:pPr>
        <w:pStyle w:val="Caption"/>
        <w:rPr>
          <w:rFonts w:ascii="Times New Roman" w:hAnsi="Times New Roman" w:cs="Times New Roman"/>
          <w:color w:val="auto"/>
          <w:sz w:val="24"/>
          <w:szCs w:val="24"/>
        </w:rPr>
      </w:pPr>
      <w:r w:rsidRPr="0019622B">
        <w:rPr>
          <w:rFonts w:ascii="Times New Roman" w:hAnsi="Times New Roman" w:cs="Times New Roman"/>
          <w:color w:val="auto"/>
          <w:sz w:val="24"/>
          <w:szCs w:val="24"/>
        </w:rPr>
        <w:t xml:space="preserve">Figure </w:t>
      </w:r>
      <w:r w:rsidRPr="0019622B">
        <w:rPr>
          <w:rFonts w:ascii="Times New Roman" w:hAnsi="Times New Roman" w:cs="Times New Roman"/>
          <w:color w:val="auto"/>
          <w:sz w:val="24"/>
          <w:szCs w:val="24"/>
        </w:rPr>
        <w:fldChar w:fldCharType="begin"/>
      </w:r>
      <w:r w:rsidRPr="0019622B">
        <w:rPr>
          <w:rFonts w:ascii="Times New Roman" w:hAnsi="Times New Roman" w:cs="Times New Roman"/>
          <w:color w:val="auto"/>
          <w:sz w:val="24"/>
          <w:szCs w:val="24"/>
        </w:rPr>
        <w:instrText xml:space="preserve"> SEQ Figure \* ARABIC </w:instrText>
      </w:r>
      <w:r w:rsidRPr="0019622B">
        <w:rPr>
          <w:rFonts w:ascii="Times New Roman" w:hAnsi="Times New Roman" w:cs="Times New Roman"/>
          <w:color w:val="auto"/>
          <w:sz w:val="24"/>
          <w:szCs w:val="24"/>
        </w:rPr>
        <w:fldChar w:fldCharType="separate"/>
      </w:r>
      <w:r w:rsidR="005873FA">
        <w:rPr>
          <w:rFonts w:ascii="Times New Roman" w:hAnsi="Times New Roman" w:cs="Times New Roman"/>
          <w:noProof/>
          <w:color w:val="auto"/>
          <w:sz w:val="24"/>
          <w:szCs w:val="24"/>
        </w:rPr>
        <w:t>5</w:t>
      </w:r>
      <w:r w:rsidRPr="0019622B">
        <w:rPr>
          <w:rFonts w:ascii="Times New Roman" w:hAnsi="Times New Roman" w:cs="Times New Roman"/>
          <w:color w:val="auto"/>
          <w:sz w:val="24"/>
          <w:szCs w:val="24"/>
        </w:rPr>
        <w:fldChar w:fldCharType="end"/>
      </w:r>
      <w:r w:rsidRPr="0019622B">
        <w:rPr>
          <w:rFonts w:ascii="Times New Roman" w:hAnsi="Times New Roman" w:cs="Times New Roman"/>
          <w:color w:val="auto"/>
          <w:sz w:val="24"/>
          <w:szCs w:val="24"/>
        </w:rPr>
        <w:t xml:space="preserve"> Conditional Probabilities for Overall Support for Flood Mitigation</w:t>
      </w:r>
    </w:p>
    <w:p w14:paraId="51D79498" w14:textId="5CC0F29E" w:rsidR="004320D1" w:rsidRPr="003159B2" w:rsidRDefault="004F2E0F" w:rsidP="004F2E0F">
      <w:pPr>
        <w:rPr>
          <w:rFonts w:ascii="Times New Roman" w:hAnsi="Times New Roman" w:cs="Times New Roman"/>
          <w:b/>
        </w:rPr>
      </w:pPr>
      <w:r w:rsidRPr="003159B2">
        <w:rPr>
          <w:rFonts w:ascii="Times New Roman" w:hAnsi="Times New Roman" w:cs="Times New Roman"/>
          <w:b/>
        </w:rPr>
        <w:lastRenderedPageBreak/>
        <w:t>Conclusion</w:t>
      </w:r>
    </w:p>
    <w:p w14:paraId="0426072C" w14:textId="42B140A9" w:rsidR="005178DA" w:rsidRPr="0019622B" w:rsidRDefault="004F2E0F" w:rsidP="005178DA">
      <w:pPr>
        <w:rPr>
          <w:rFonts w:ascii="Times New Roman" w:hAnsi="Times New Roman" w:cs="Times New Roman"/>
        </w:rPr>
      </w:pPr>
      <w:r w:rsidRPr="0019622B">
        <w:rPr>
          <w:rFonts w:ascii="Times New Roman" w:hAnsi="Times New Roman" w:cs="Times New Roman"/>
        </w:rPr>
        <w:tab/>
      </w:r>
      <w:r w:rsidR="005178DA" w:rsidRPr="0019622B">
        <w:rPr>
          <w:rFonts w:ascii="Times New Roman" w:hAnsi="Times New Roman" w:cs="Times New Roman"/>
        </w:rPr>
        <w:t xml:space="preserve">Flooding has caused substantial amounts of economic damages in the coastal region in the past. It is imperative for coastal residents to take precautionary actions to prevent excessive loss. One question that is worth investigating </w:t>
      </w:r>
      <w:r w:rsidR="00E245CB" w:rsidRPr="0019622B">
        <w:rPr>
          <w:rFonts w:ascii="Times New Roman" w:hAnsi="Times New Roman" w:cs="Times New Roman"/>
        </w:rPr>
        <w:t>from</w:t>
      </w:r>
      <w:r w:rsidR="005178DA" w:rsidRPr="0019622B">
        <w:rPr>
          <w:rFonts w:ascii="Times New Roman" w:hAnsi="Times New Roman" w:cs="Times New Roman"/>
        </w:rPr>
        <w:t xml:space="preserve"> both </w:t>
      </w:r>
      <w:r w:rsidR="00E245CB" w:rsidRPr="0019622B">
        <w:rPr>
          <w:rFonts w:ascii="Times New Roman" w:hAnsi="Times New Roman" w:cs="Times New Roman"/>
        </w:rPr>
        <w:t>scientific</w:t>
      </w:r>
      <w:r w:rsidR="005178DA" w:rsidRPr="0019622B">
        <w:rPr>
          <w:rFonts w:ascii="Times New Roman" w:hAnsi="Times New Roman" w:cs="Times New Roman"/>
        </w:rPr>
        <w:t xml:space="preserve"> and practica</w:t>
      </w:r>
      <w:r w:rsidR="00E245CB" w:rsidRPr="0019622B">
        <w:rPr>
          <w:rFonts w:ascii="Times New Roman" w:hAnsi="Times New Roman" w:cs="Times New Roman"/>
        </w:rPr>
        <w:t>l perspective</w:t>
      </w:r>
      <w:r w:rsidR="003159B2">
        <w:rPr>
          <w:rFonts w:ascii="Times New Roman" w:hAnsi="Times New Roman" w:cs="Times New Roman"/>
        </w:rPr>
        <w:t>s</w:t>
      </w:r>
      <w:r w:rsidR="005178DA" w:rsidRPr="0019622B">
        <w:rPr>
          <w:rFonts w:ascii="Times New Roman" w:hAnsi="Times New Roman" w:cs="Times New Roman"/>
        </w:rPr>
        <w:t xml:space="preserve"> is: what </w:t>
      </w:r>
      <w:proofErr w:type="gramStart"/>
      <w:r w:rsidR="005178DA" w:rsidRPr="0019622B">
        <w:rPr>
          <w:rFonts w:ascii="Times New Roman" w:hAnsi="Times New Roman" w:cs="Times New Roman"/>
        </w:rPr>
        <w:t>decision making</w:t>
      </w:r>
      <w:proofErr w:type="gramEnd"/>
      <w:r w:rsidR="005178DA" w:rsidRPr="0019622B">
        <w:rPr>
          <w:rFonts w:ascii="Times New Roman" w:hAnsi="Times New Roman" w:cs="Times New Roman"/>
        </w:rPr>
        <w:t xml:space="preserve"> mechanism does people rely upon to reach decisions </w:t>
      </w:r>
      <w:r w:rsidR="00015C6F" w:rsidRPr="0019622B">
        <w:rPr>
          <w:rFonts w:ascii="Times New Roman" w:hAnsi="Times New Roman" w:cs="Times New Roman"/>
        </w:rPr>
        <w:t>about</w:t>
      </w:r>
      <w:r w:rsidR="005178DA" w:rsidRPr="0019622B">
        <w:rPr>
          <w:rFonts w:ascii="Times New Roman" w:hAnsi="Times New Roman" w:cs="Times New Roman"/>
        </w:rPr>
        <w:t xml:space="preserve"> flood mitigation? </w:t>
      </w:r>
    </w:p>
    <w:p w14:paraId="5A53A3A8" w14:textId="250A6A63" w:rsidR="00DE0252" w:rsidRPr="0019622B" w:rsidRDefault="004F2E0F" w:rsidP="005178DA">
      <w:pPr>
        <w:ind w:firstLine="720"/>
        <w:rPr>
          <w:rFonts w:ascii="Times New Roman" w:hAnsi="Times New Roman" w:cs="Times New Roman"/>
        </w:rPr>
      </w:pPr>
      <w:r w:rsidRPr="0019622B">
        <w:rPr>
          <w:rFonts w:ascii="Times New Roman" w:hAnsi="Times New Roman" w:cs="Times New Roman"/>
        </w:rPr>
        <w:t>Based on a comprehensive survey data</w:t>
      </w:r>
      <w:r w:rsidR="00015C6F" w:rsidRPr="0019622B">
        <w:rPr>
          <w:rFonts w:ascii="Times New Roman" w:hAnsi="Times New Roman" w:cs="Times New Roman"/>
        </w:rPr>
        <w:t>set</w:t>
      </w:r>
      <w:r w:rsidRPr="0019622B">
        <w:rPr>
          <w:rFonts w:ascii="Times New Roman" w:hAnsi="Times New Roman" w:cs="Times New Roman"/>
        </w:rPr>
        <w:t xml:space="preserve"> from coastal counties in the Gulf Coast, we apply Bayesian Network to </w:t>
      </w:r>
      <w:r w:rsidR="005178DA" w:rsidRPr="0019622B">
        <w:rPr>
          <w:rFonts w:ascii="Times New Roman" w:hAnsi="Times New Roman" w:cs="Times New Roman"/>
        </w:rPr>
        <w:t xml:space="preserve">construct a multi-layer interconnected structure that depicts the interdependence among all the variables of interest. Distinctive from previous studies that </w:t>
      </w:r>
      <w:r w:rsidR="00E245CB" w:rsidRPr="0019622B">
        <w:rPr>
          <w:rFonts w:ascii="Times New Roman" w:hAnsi="Times New Roman" w:cs="Times New Roman"/>
        </w:rPr>
        <w:t>derive underlying factors from</w:t>
      </w:r>
      <w:r w:rsidR="005178DA" w:rsidRPr="0019622B">
        <w:rPr>
          <w:rFonts w:ascii="Times New Roman" w:hAnsi="Times New Roman" w:cs="Times New Roman"/>
        </w:rPr>
        <w:t xml:space="preserve"> </w:t>
      </w:r>
      <w:r w:rsidR="00E245CB" w:rsidRPr="0019622B">
        <w:rPr>
          <w:rFonts w:ascii="Times New Roman" w:hAnsi="Times New Roman" w:cs="Times New Roman"/>
        </w:rPr>
        <w:t xml:space="preserve">statistical analyses of </w:t>
      </w:r>
      <w:r w:rsidR="005178DA" w:rsidRPr="0019622B">
        <w:rPr>
          <w:rFonts w:ascii="Times New Roman" w:hAnsi="Times New Roman" w:cs="Times New Roman"/>
        </w:rPr>
        <w:t>multiple survey</w:t>
      </w:r>
      <w:r w:rsidR="00E245CB" w:rsidRPr="0019622B">
        <w:rPr>
          <w:rFonts w:ascii="Times New Roman" w:hAnsi="Times New Roman" w:cs="Times New Roman"/>
        </w:rPr>
        <w:t xml:space="preserve"> items</w:t>
      </w:r>
      <w:r w:rsidR="00405960" w:rsidRPr="0019622B">
        <w:rPr>
          <w:rFonts w:ascii="Times New Roman" w:hAnsi="Times New Roman" w:cs="Times New Roman"/>
        </w:rPr>
        <w:t xml:space="preserve"> such as principal component analysis</w:t>
      </w:r>
      <w:r w:rsidR="00E245CB" w:rsidRPr="0019622B">
        <w:rPr>
          <w:rFonts w:ascii="Times New Roman" w:hAnsi="Times New Roman" w:cs="Times New Roman"/>
        </w:rPr>
        <w:t xml:space="preserve">, we infer a theoretical decision-making mechanism from flood insurance </w:t>
      </w:r>
      <w:r w:rsidR="001E63AB" w:rsidRPr="0019622B">
        <w:rPr>
          <w:rFonts w:ascii="Times New Roman" w:hAnsi="Times New Roman" w:cs="Times New Roman"/>
        </w:rPr>
        <w:t xml:space="preserve">purchase </w:t>
      </w:r>
      <w:r w:rsidR="00E245CB" w:rsidRPr="0019622B">
        <w:rPr>
          <w:rFonts w:ascii="Times New Roman" w:hAnsi="Times New Roman" w:cs="Times New Roman"/>
        </w:rPr>
        <w:t xml:space="preserve">behavior as documented in the respondents’ responses to two survey questions. </w:t>
      </w:r>
      <w:r w:rsidR="00015C6F" w:rsidRPr="0019622B">
        <w:rPr>
          <w:rFonts w:ascii="Times New Roman" w:hAnsi="Times New Roman" w:cs="Times New Roman"/>
        </w:rPr>
        <w:t xml:space="preserve">Responses to these two questions represent manifestations of </w:t>
      </w:r>
      <w:r w:rsidR="001E63AB" w:rsidRPr="0019622B">
        <w:rPr>
          <w:rFonts w:ascii="Times New Roman" w:hAnsi="Times New Roman" w:cs="Times New Roman"/>
        </w:rPr>
        <w:t xml:space="preserve">four categories of flood insurance purchase behaviors. </w:t>
      </w:r>
      <w:r w:rsidR="00571245" w:rsidRPr="0019622B">
        <w:rPr>
          <w:rFonts w:ascii="Times New Roman" w:hAnsi="Times New Roman" w:cs="Times New Roman"/>
        </w:rPr>
        <w:t>We place these four categories in four quadrants. Two dimensions including informed risk and subjective sense of insecurity are used for such placement. We aim to examine whether the mechanism composed of these two dimensions as revealed by flood insurance purchase behavior can predict overa</w:t>
      </w:r>
      <w:r w:rsidR="000B3D5A" w:rsidRPr="0019622B">
        <w:rPr>
          <w:rFonts w:ascii="Times New Roman" w:hAnsi="Times New Roman" w:cs="Times New Roman"/>
        </w:rPr>
        <w:t>ll support for flood mitigat</w:t>
      </w:r>
      <w:r w:rsidR="00DE0252" w:rsidRPr="0019622B">
        <w:rPr>
          <w:rFonts w:ascii="Times New Roman" w:hAnsi="Times New Roman" w:cs="Times New Roman"/>
        </w:rPr>
        <w:t xml:space="preserve">ion by proposing two hypotheses - higher informed objective risk and stronger sense of insecurity increase the probability to support overall flood mitigation. </w:t>
      </w:r>
    </w:p>
    <w:p w14:paraId="48FD15D2" w14:textId="0B2CAD43" w:rsidR="007F0282" w:rsidRPr="0019622B" w:rsidRDefault="00DE0252" w:rsidP="00AE3659">
      <w:pPr>
        <w:rPr>
          <w:rFonts w:ascii="Times New Roman" w:hAnsi="Times New Roman" w:cs="Times New Roman"/>
        </w:rPr>
      </w:pPr>
      <w:r w:rsidRPr="0019622B">
        <w:rPr>
          <w:rFonts w:ascii="Times New Roman" w:hAnsi="Times New Roman" w:cs="Times New Roman"/>
        </w:rPr>
        <w:tab/>
        <w:t>The results not only confirm our two hypotheses but also</w:t>
      </w:r>
      <w:r w:rsidR="00645706" w:rsidRPr="0019622B">
        <w:rPr>
          <w:rFonts w:ascii="Times New Roman" w:hAnsi="Times New Roman" w:cs="Times New Roman"/>
        </w:rPr>
        <w:t xml:space="preserve"> </w:t>
      </w:r>
      <w:r w:rsidR="001C2C6A" w:rsidRPr="0019622B">
        <w:rPr>
          <w:rFonts w:ascii="Times New Roman" w:hAnsi="Times New Roman" w:cs="Times New Roman"/>
        </w:rPr>
        <w:t>inform us of the different magnitudes of influence imposed by each dimension</w:t>
      </w:r>
      <w:r w:rsidR="00AE3659" w:rsidRPr="0019622B">
        <w:rPr>
          <w:rFonts w:ascii="Times New Roman" w:hAnsi="Times New Roman" w:cs="Times New Roman"/>
        </w:rPr>
        <w:t xml:space="preserve"> of</w:t>
      </w:r>
      <w:r w:rsidR="001C2C6A" w:rsidRPr="0019622B">
        <w:rPr>
          <w:rFonts w:ascii="Times New Roman" w:hAnsi="Times New Roman" w:cs="Times New Roman"/>
        </w:rPr>
        <w:t xml:space="preserve"> the decision-making mechanism. </w:t>
      </w:r>
      <w:r w:rsidR="0099521C" w:rsidRPr="0019622B">
        <w:rPr>
          <w:rFonts w:ascii="Times New Roman" w:hAnsi="Times New Roman" w:cs="Times New Roman"/>
        </w:rPr>
        <w:t xml:space="preserve">The informed flood risk is the primary determinant on one’s overall support for flood mitigation. This result has significant implications. </w:t>
      </w:r>
      <w:r w:rsidR="00AE3659" w:rsidRPr="0019622B">
        <w:rPr>
          <w:rFonts w:ascii="Times New Roman" w:hAnsi="Times New Roman" w:cs="Times New Roman"/>
        </w:rPr>
        <w:t xml:space="preserve">First, </w:t>
      </w:r>
      <w:r w:rsidR="003159B2">
        <w:rPr>
          <w:rFonts w:ascii="Times New Roman" w:hAnsi="Times New Roman" w:cs="Times New Roman"/>
        </w:rPr>
        <w:t xml:space="preserve">risk mitigation </w:t>
      </w:r>
      <w:r w:rsidR="005F3535" w:rsidRPr="0019622B">
        <w:rPr>
          <w:rFonts w:ascii="Times New Roman" w:hAnsi="Times New Roman" w:cs="Times New Roman"/>
        </w:rPr>
        <w:t>decision</w:t>
      </w:r>
      <w:r w:rsidR="00187F82" w:rsidRPr="0019622B">
        <w:rPr>
          <w:rFonts w:ascii="Times New Roman" w:hAnsi="Times New Roman" w:cs="Times New Roman"/>
        </w:rPr>
        <w:t>s</w:t>
      </w:r>
      <w:r w:rsidR="005F3535" w:rsidRPr="0019622B">
        <w:rPr>
          <w:rFonts w:ascii="Times New Roman" w:hAnsi="Times New Roman" w:cs="Times New Roman"/>
        </w:rPr>
        <w:t xml:space="preserve"> </w:t>
      </w:r>
      <w:r w:rsidR="00187F82" w:rsidRPr="0019622B">
        <w:rPr>
          <w:rFonts w:ascii="Times New Roman" w:hAnsi="Times New Roman" w:cs="Times New Roman"/>
        </w:rPr>
        <w:t>are</w:t>
      </w:r>
      <w:r w:rsidR="005F3535" w:rsidRPr="0019622B">
        <w:rPr>
          <w:rFonts w:ascii="Times New Roman" w:hAnsi="Times New Roman" w:cs="Times New Roman"/>
        </w:rPr>
        <w:t xml:space="preserve"> largely contingent on the level </w:t>
      </w:r>
      <w:r w:rsidR="00A13CDB" w:rsidRPr="0019622B">
        <w:rPr>
          <w:rFonts w:ascii="Times New Roman" w:hAnsi="Times New Roman" w:cs="Times New Roman"/>
        </w:rPr>
        <w:t xml:space="preserve">of risk that is effectively conveyed to individuals. The informed risk provides the fundamental condition under which individuals make risk reduction decisions. </w:t>
      </w:r>
      <w:r w:rsidR="00187F82" w:rsidRPr="0019622B">
        <w:rPr>
          <w:rFonts w:ascii="Times New Roman" w:hAnsi="Times New Roman" w:cs="Times New Roman"/>
        </w:rPr>
        <w:t xml:space="preserve">People do not make risk </w:t>
      </w:r>
      <w:r w:rsidR="003159B2">
        <w:rPr>
          <w:rFonts w:ascii="Times New Roman" w:hAnsi="Times New Roman" w:cs="Times New Roman"/>
        </w:rPr>
        <w:t>mitigation</w:t>
      </w:r>
      <w:r w:rsidR="00187F82" w:rsidRPr="0019622B">
        <w:rPr>
          <w:rFonts w:ascii="Times New Roman" w:hAnsi="Times New Roman" w:cs="Times New Roman"/>
        </w:rPr>
        <w:t xml:space="preserve"> decisions that are deemed inappropriate for the level of risk they are confronted with. </w:t>
      </w:r>
    </w:p>
    <w:p w14:paraId="5EE77DAB" w14:textId="67BDB7CB" w:rsidR="007F0282" w:rsidRPr="0019622B" w:rsidRDefault="00AE3659" w:rsidP="007F0282">
      <w:pPr>
        <w:ind w:firstLine="720"/>
        <w:rPr>
          <w:rFonts w:ascii="Times New Roman" w:hAnsi="Times New Roman" w:cs="Times New Roman"/>
        </w:rPr>
      </w:pPr>
      <w:r w:rsidRPr="0019622B">
        <w:rPr>
          <w:rFonts w:ascii="Times New Roman" w:hAnsi="Times New Roman" w:cs="Times New Roman"/>
        </w:rPr>
        <w:t>Second</w:t>
      </w:r>
      <w:r w:rsidR="0099521C" w:rsidRPr="0019622B">
        <w:rPr>
          <w:rFonts w:ascii="Times New Roman" w:hAnsi="Times New Roman" w:cs="Times New Roman"/>
        </w:rPr>
        <w:t xml:space="preserve">, </w:t>
      </w:r>
      <w:r w:rsidR="003805CE" w:rsidRPr="0019622B">
        <w:rPr>
          <w:rFonts w:ascii="Times New Roman" w:hAnsi="Times New Roman" w:cs="Times New Roman"/>
        </w:rPr>
        <w:t xml:space="preserve">the results about informed risk have significant policy implications. </w:t>
      </w:r>
      <w:r w:rsidR="0099521C" w:rsidRPr="0019622B">
        <w:rPr>
          <w:rFonts w:ascii="Times New Roman" w:hAnsi="Times New Roman" w:cs="Times New Roman"/>
        </w:rPr>
        <w:t>FEMA, through designation of flood hazard zones in its flood maps and legal requirement for residents to purchase flood insurance within SFHA, successfully conveys flood risks to those who need to be aware of such risks. While the flood map ha</w:t>
      </w:r>
      <w:r w:rsidRPr="0019622B">
        <w:rPr>
          <w:rFonts w:ascii="Times New Roman" w:hAnsi="Times New Roman" w:cs="Times New Roman"/>
        </w:rPr>
        <w:t>s</w:t>
      </w:r>
      <w:r w:rsidR="0099521C" w:rsidRPr="0019622B">
        <w:rPr>
          <w:rFonts w:ascii="Times New Roman" w:hAnsi="Times New Roman" w:cs="Times New Roman"/>
        </w:rPr>
        <w:t xml:space="preserve"> become a powerful risk communication tool, any inaccuracies </w:t>
      </w:r>
      <w:r w:rsidRPr="0019622B">
        <w:rPr>
          <w:rFonts w:ascii="Times New Roman" w:hAnsi="Times New Roman" w:cs="Times New Roman"/>
        </w:rPr>
        <w:t>reflected in the map would not only lead to misleading decision about flood insurance purchase but also an entire set of mitigation measures. The flood maps have indeed been criticized for failing to account for full distribution of flood hazards, timely projections of storm characteristics and improved hydraulic and wave modellings (C</w:t>
      </w:r>
      <w:r w:rsidR="00A13CDB" w:rsidRPr="0019622B">
        <w:rPr>
          <w:rFonts w:ascii="Times New Roman" w:hAnsi="Times New Roman" w:cs="Times New Roman"/>
        </w:rPr>
        <w:t xml:space="preserve">rowell et al., 2007; </w:t>
      </w:r>
      <w:proofErr w:type="spellStart"/>
      <w:r w:rsidR="00A13CDB" w:rsidRPr="0019622B">
        <w:rPr>
          <w:rFonts w:ascii="Times New Roman" w:hAnsi="Times New Roman" w:cs="Times New Roman"/>
        </w:rPr>
        <w:t>Czajkowski</w:t>
      </w:r>
      <w:proofErr w:type="spellEnd"/>
      <w:r w:rsidR="00A13CDB" w:rsidRPr="0019622B">
        <w:rPr>
          <w:rFonts w:ascii="Times New Roman" w:hAnsi="Times New Roman" w:cs="Times New Roman"/>
        </w:rPr>
        <w:t xml:space="preserve"> </w:t>
      </w:r>
      <w:r w:rsidRPr="0019622B">
        <w:rPr>
          <w:rFonts w:ascii="Times New Roman" w:hAnsi="Times New Roman" w:cs="Times New Roman"/>
        </w:rPr>
        <w:t>et al., 2013; Shan et al., 2009; Xian et al., 2015).</w:t>
      </w:r>
      <w:r w:rsidR="00A13CDB" w:rsidRPr="0019622B">
        <w:rPr>
          <w:rFonts w:ascii="Times New Roman" w:hAnsi="Times New Roman" w:cs="Times New Roman"/>
        </w:rPr>
        <w:t xml:space="preserve"> </w:t>
      </w:r>
      <w:r w:rsidR="009F4389" w:rsidRPr="0019622B">
        <w:rPr>
          <w:rFonts w:ascii="Times New Roman" w:hAnsi="Times New Roman" w:cs="Times New Roman"/>
        </w:rPr>
        <w:t xml:space="preserve">To incentivize coastal residents to adopt flood mitigation measures that are proportional to the level of actual risks they are facing, it is essentially important to ensure the accuracy of </w:t>
      </w:r>
      <w:r w:rsidR="00187F82" w:rsidRPr="0019622B">
        <w:rPr>
          <w:rFonts w:ascii="Times New Roman" w:hAnsi="Times New Roman" w:cs="Times New Roman"/>
        </w:rPr>
        <w:t xml:space="preserve">flood hazard zone designation reflected in flood maps. </w:t>
      </w:r>
      <w:r w:rsidR="00BA3DBC" w:rsidRPr="0019622B">
        <w:rPr>
          <w:rFonts w:ascii="Times New Roman" w:hAnsi="Times New Roman" w:cs="Times New Roman"/>
        </w:rPr>
        <w:t xml:space="preserve">FEMA works in partnership with participating communities </w:t>
      </w:r>
      <w:r w:rsidR="008F7F2B" w:rsidRPr="0019622B">
        <w:rPr>
          <w:rFonts w:ascii="Times New Roman" w:hAnsi="Times New Roman" w:cs="Times New Roman"/>
        </w:rPr>
        <w:t>to create these maps</w:t>
      </w:r>
      <w:r w:rsidR="007F0282" w:rsidRPr="0019622B">
        <w:rPr>
          <w:rFonts w:ascii="Times New Roman" w:hAnsi="Times New Roman" w:cs="Times New Roman"/>
        </w:rPr>
        <w:t xml:space="preserve"> resulting varying qualities and ages in these maps across the country (Horn 2018)</w:t>
      </w:r>
      <w:r w:rsidR="008F7F2B" w:rsidRPr="0019622B">
        <w:rPr>
          <w:rFonts w:ascii="Times New Roman" w:hAnsi="Times New Roman" w:cs="Times New Roman"/>
        </w:rPr>
        <w:t xml:space="preserve">. </w:t>
      </w:r>
      <w:del w:id="292" w:author="Ning Lin" w:date="2018-10-10T12:06:00Z">
        <w:r w:rsidR="008F7F2B" w:rsidRPr="0019622B" w:rsidDel="002A7A7B">
          <w:rPr>
            <w:rFonts w:ascii="Times New Roman" w:hAnsi="Times New Roman" w:cs="Times New Roman"/>
          </w:rPr>
          <w:delText xml:space="preserve">To </w:delText>
        </w:r>
      </w:del>
      <w:ins w:id="293" w:author="Ning Lin" w:date="2018-10-10T12:06:00Z">
        <w:r w:rsidR="002A7A7B">
          <w:rPr>
            <w:rFonts w:ascii="Times New Roman" w:hAnsi="Times New Roman" w:cs="Times New Roman"/>
          </w:rPr>
          <w:t>U</w:t>
        </w:r>
      </w:ins>
      <w:del w:id="294" w:author="Ning Lin" w:date="2018-10-10T12:06:00Z">
        <w:r w:rsidR="008F7F2B" w:rsidRPr="0019622B" w:rsidDel="002A7A7B">
          <w:rPr>
            <w:rFonts w:ascii="Times New Roman" w:hAnsi="Times New Roman" w:cs="Times New Roman"/>
          </w:rPr>
          <w:delText>u</w:delText>
        </w:r>
      </w:del>
      <w:r w:rsidR="008F7F2B" w:rsidRPr="0019622B">
        <w:rPr>
          <w:rFonts w:ascii="Times New Roman" w:hAnsi="Times New Roman" w:cs="Times New Roman"/>
        </w:rPr>
        <w:t>pdat</w:t>
      </w:r>
      <w:ins w:id="295" w:author="Ning Lin" w:date="2018-10-10T12:06:00Z">
        <w:r w:rsidR="002A7A7B">
          <w:rPr>
            <w:rFonts w:ascii="Times New Roman" w:hAnsi="Times New Roman" w:cs="Times New Roman"/>
          </w:rPr>
          <w:t>ing</w:t>
        </w:r>
      </w:ins>
      <w:del w:id="296" w:author="Ning Lin" w:date="2018-10-10T12:06:00Z">
        <w:r w:rsidR="008F7F2B" w:rsidRPr="0019622B" w:rsidDel="002A7A7B">
          <w:rPr>
            <w:rFonts w:ascii="Times New Roman" w:hAnsi="Times New Roman" w:cs="Times New Roman"/>
          </w:rPr>
          <w:delText>e</w:delText>
        </w:r>
      </w:del>
      <w:r w:rsidR="008F7F2B" w:rsidRPr="0019622B">
        <w:rPr>
          <w:rFonts w:ascii="Times New Roman" w:hAnsi="Times New Roman" w:cs="Times New Roman"/>
        </w:rPr>
        <w:t xml:space="preserve"> the maps </w:t>
      </w:r>
      <w:proofErr w:type="gramStart"/>
      <w:r w:rsidR="008F7F2B" w:rsidRPr="0019622B">
        <w:rPr>
          <w:rFonts w:ascii="Times New Roman" w:hAnsi="Times New Roman" w:cs="Times New Roman"/>
        </w:rPr>
        <w:t>is</w:t>
      </w:r>
      <w:proofErr w:type="gramEnd"/>
      <w:r w:rsidR="008F7F2B" w:rsidRPr="0019622B">
        <w:rPr>
          <w:rFonts w:ascii="Times New Roman" w:hAnsi="Times New Roman" w:cs="Times New Roman"/>
        </w:rPr>
        <w:t xml:space="preserve"> time-consuming, mostly due to the lengthy statutory consultation and appeals process (Horn 2018). </w:t>
      </w:r>
      <w:r w:rsidR="007F0282" w:rsidRPr="0019622B">
        <w:rPr>
          <w:rFonts w:ascii="Times New Roman" w:hAnsi="Times New Roman" w:cs="Times New Roman"/>
        </w:rPr>
        <w:t>W</w:t>
      </w:r>
      <w:r w:rsidR="008F7F2B" w:rsidRPr="0019622B">
        <w:rPr>
          <w:rFonts w:ascii="Times New Roman" w:hAnsi="Times New Roman" w:cs="Times New Roman"/>
        </w:rPr>
        <w:t xml:space="preserve">hen </w:t>
      </w:r>
      <w:r w:rsidR="007F0282" w:rsidRPr="0019622B">
        <w:rPr>
          <w:rFonts w:ascii="Times New Roman" w:hAnsi="Times New Roman" w:cs="Times New Roman"/>
        </w:rPr>
        <w:t>one</w:t>
      </w:r>
      <w:r w:rsidR="008F7F2B" w:rsidRPr="0019622B">
        <w:rPr>
          <w:rFonts w:ascii="Times New Roman" w:hAnsi="Times New Roman" w:cs="Times New Roman"/>
        </w:rPr>
        <w:t xml:space="preserve"> community uses more recent data to update its flood maps, FEMA will not publish a partial update to</w:t>
      </w:r>
      <w:r w:rsidR="007F0282" w:rsidRPr="0019622B">
        <w:rPr>
          <w:rFonts w:ascii="Times New Roman" w:hAnsi="Times New Roman" w:cs="Times New Roman"/>
        </w:rPr>
        <w:t xml:space="preserve"> an effective map.</w:t>
      </w:r>
      <w:r w:rsidR="008F7F2B" w:rsidRPr="0019622B">
        <w:rPr>
          <w:rFonts w:ascii="Times New Roman" w:hAnsi="Times New Roman" w:cs="Times New Roman"/>
        </w:rPr>
        <w:t xml:space="preserve"> </w:t>
      </w:r>
      <w:moveToRangeStart w:id="297" w:author="Ning Lin" w:date="2018-10-10T12:06:00Z" w:name="move526936525"/>
      <w:moveTo w:id="298" w:author="Ning Lin" w:date="2018-10-10T12:06:00Z">
        <w:r w:rsidR="002A7A7B">
          <w:rPr>
            <w:rFonts w:ascii="Times New Roman" w:hAnsi="Times New Roman" w:cs="Times New Roman"/>
          </w:rPr>
          <w:t>Moreover, a bigger barrier to effectively updating flood maps is the concern over costs that tends to drive discussions and behaviors at the local level (</w:t>
        </w:r>
        <w:proofErr w:type="spellStart"/>
        <w:r w:rsidR="002A7A7B">
          <w:rPr>
            <w:rFonts w:ascii="Times New Roman" w:hAnsi="Times New Roman" w:cs="Times New Roman"/>
          </w:rPr>
          <w:t>Pralle</w:t>
        </w:r>
        <w:proofErr w:type="spellEnd"/>
        <w:r w:rsidR="002A7A7B">
          <w:rPr>
            <w:rFonts w:ascii="Times New Roman" w:hAnsi="Times New Roman" w:cs="Times New Roman"/>
          </w:rPr>
          <w:t xml:space="preserve"> 2018). </w:t>
        </w:r>
      </w:moveTo>
      <w:moveToRangeEnd w:id="297"/>
      <w:r w:rsidR="007F0282" w:rsidRPr="0019622B">
        <w:rPr>
          <w:rFonts w:ascii="Times New Roman" w:hAnsi="Times New Roman" w:cs="Times New Roman"/>
        </w:rPr>
        <w:t xml:space="preserve">The challenge of frequently updating flood maps </w:t>
      </w:r>
      <w:r w:rsidR="00A731CB" w:rsidRPr="0019622B">
        <w:rPr>
          <w:rFonts w:ascii="Times New Roman" w:hAnsi="Times New Roman" w:cs="Times New Roman"/>
        </w:rPr>
        <w:t>on FEMA’s end puts the risk communication task on the s</w:t>
      </w:r>
      <w:r w:rsidR="00EA59CF">
        <w:rPr>
          <w:rFonts w:ascii="Times New Roman" w:hAnsi="Times New Roman" w:cs="Times New Roman"/>
        </w:rPr>
        <w:t xml:space="preserve">houlders of local governments. </w:t>
      </w:r>
      <w:moveFromRangeStart w:id="299" w:author="Ning Lin" w:date="2018-10-10T12:06:00Z" w:name="move526936525"/>
      <w:moveFrom w:id="300" w:author="Ning Lin" w:date="2018-10-10T12:06:00Z">
        <w:r w:rsidR="00EA59CF" w:rsidDel="002A7A7B">
          <w:rPr>
            <w:rFonts w:ascii="Times New Roman" w:hAnsi="Times New Roman" w:cs="Times New Roman"/>
          </w:rPr>
          <w:t xml:space="preserve">Moreover, a bigger barrier to effectively updating flood maps is the concern over costs that tends to drive discussions and behaviors at the local level (Pralle 2018). </w:t>
        </w:r>
      </w:moveFrom>
      <w:moveFromRangeEnd w:id="299"/>
    </w:p>
    <w:p w14:paraId="39AAC68D" w14:textId="7440E5F9" w:rsidR="004F2E0F" w:rsidRPr="0019622B" w:rsidRDefault="00187F82" w:rsidP="007F0282">
      <w:pPr>
        <w:ind w:firstLine="720"/>
        <w:rPr>
          <w:rFonts w:ascii="Times New Roman" w:hAnsi="Times New Roman" w:cs="Times New Roman"/>
        </w:rPr>
      </w:pPr>
      <w:r w:rsidRPr="0019622B">
        <w:rPr>
          <w:rFonts w:ascii="Times New Roman" w:hAnsi="Times New Roman" w:cs="Times New Roman"/>
        </w:rPr>
        <w:t xml:space="preserve">Third, </w:t>
      </w:r>
      <w:bookmarkStart w:id="301" w:name="_Hlk522828389"/>
      <w:r w:rsidRPr="0019622B">
        <w:rPr>
          <w:rFonts w:ascii="Times New Roman" w:hAnsi="Times New Roman" w:cs="Times New Roman"/>
        </w:rPr>
        <w:t xml:space="preserve">in addition to influence of informed flood risk, </w:t>
      </w:r>
      <w:bookmarkStart w:id="302" w:name="_Hlk522828399"/>
      <w:r w:rsidRPr="0019622B">
        <w:rPr>
          <w:rFonts w:ascii="Times New Roman" w:hAnsi="Times New Roman" w:cs="Times New Roman"/>
        </w:rPr>
        <w:t>sense of insecurity plays a moderately substantial role in determining individuals’ overall support for flood mitigation.</w:t>
      </w:r>
      <w:r w:rsidR="0046489A" w:rsidRPr="0019622B">
        <w:rPr>
          <w:rFonts w:ascii="Times New Roman" w:hAnsi="Times New Roman" w:cs="Times New Roman"/>
        </w:rPr>
        <w:t xml:space="preserve"> Those who are less </w:t>
      </w:r>
      <w:r w:rsidR="0046489A" w:rsidRPr="0019622B">
        <w:rPr>
          <w:rFonts w:ascii="Times New Roman" w:hAnsi="Times New Roman" w:cs="Times New Roman"/>
        </w:rPr>
        <w:lastRenderedPageBreak/>
        <w:t>secure, or more fearful for floods, are more likely to seek extra protection given the same level of informed risk.</w:t>
      </w:r>
      <w:r w:rsidR="003805CE" w:rsidRPr="0019622B">
        <w:rPr>
          <w:rFonts w:ascii="Times New Roman" w:hAnsi="Times New Roman" w:cs="Times New Roman"/>
        </w:rPr>
        <w:t xml:space="preserve"> The dreadful emotion for flood can move people </w:t>
      </w:r>
      <w:del w:id="303" w:author="Ning Lin" w:date="2018-10-10T12:06:00Z">
        <w:r w:rsidR="003805CE" w:rsidRPr="0019622B" w:rsidDel="002A7A7B">
          <w:rPr>
            <w:rFonts w:ascii="Times New Roman" w:hAnsi="Times New Roman" w:cs="Times New Roman"/>
          </w:rPr>
          <w:delText xml:space="preserve">slightly </w:delText>
        </w:r>
      </w:del>
      <w:r w:rsidR="003805CE" w:rsidRPr="0019622B">
        <w:rPr>
          <w:rFonts w:ascii="Times New Roman" w:hAnsi="Times New Roman" w:cs="Times New Roman"/>
        </w:rPr>
        <w:t>toward overall support for mitigation, although the effect is not as large as the informed objective risk</w:t>
      </w:r>
      <w:bookmarkEnd w:id="302"/>
      <w:r w:rsidR="003805CE" w:rsidRPr="0019622B">
        <w:rPr>
          <w:rFonts w:ascii="Times New Roman" w:hAnsi="Times New Roman" w:cs="Times New Roman"/>
        </w:rPr>
        <w:t xml:space="preserve">.  </w:t>
      </w:r>
      <w:bookmarkEnd w:id="301"/>
      <w:r w:rsidR="0046489A" w:rsidRPr="0019622B">
        <w:rPr>
          <w:rFonts w:ascii="Times New Roman" w:hAnsi="Times New Roman" w:cs="Times New Roman"/>
        </w:rPr>
        <w:t xml:space="preserve"> </w:t>
      </w:r>
      <w:r w:rsidRPr="0019622B">
        <w:rPr>
          <w:rFonts w:ascii="Times New Roman" w:hAnsi="Times New Roman" w:cs="Times New Roman"/>
        </w:rPr>
        <w:t xml:space="preserve"> </w:t>
      </w:r>
      <w:r w:rsidR="009F4389" w:rsidRPr="0019622B">
        <w:rPr>
          <w:rFonts w:ascii="Times New Roman" w:hAnsi="Times New Roman" w:cs="Times New Roman"/>
        </w:rPr>
        <w:t xml:space="preserve"> </w:t>
      </w:r>
    </w:p>
    <w:p w14:paraId="57073797" w14:textId="468F0B9E" w:rsidR="00250C20" w:rsidRPr="0019622B" w:rsidRDefault="00250C20" w:rsidP="00AE3659">
      <w:pPr>
        <w:rPr>
          <w:rFonts w:ascii="Times New Roman" w:hAnsi="Times New Roman" w:cs="Times New Roman"/>
        </w:rPr>
      </w:pPr>
      <w:r w:rsidRPr="0019622B">
        <w:rPr>
          <w:rFonts w:ascii="Times New Roman" w:hAnsi="Times New Roman" w:cs="Times New Roman"/>
        </w:rPr>
        <w:tab/>
        <w:t xml:space="preserve">This study </w:t>
      </w:r>
      <w:r w:rsidR="00EA59CF">
        <w:rPr>
          <w:rFonts w:ascii="Times New Roman" w:hAnsi="Times New Roman" w:cs="Times New Roman"/>
        </w:rPr>
        <w:t>re</w:t>
      </w:r>
      <w:r w:rsidRPr="0019622B">
        <w:rPr>
          <w:rFonts w:ascii="Times New Roman" w:hAnsi="Times New Roman" w:cs="Times New Roman"/>
        </w:rPr>
        <w:t xml:space="preserve">presents an initial effort to use one mitigation behavior to predict </w:t>
      </w:r>
      <w:ins w:id="304" w:author="Ning Lin" w:date="2018-10-10T12:06:00Z">
        <w:r w:rsidR="002A7A7B">
          <w:rPr>
            <w:rFonts w:ascii="Times New Roman" w:hAnsi="Times New Roman" w:cs="Times New Roman"/>
          </w:rPr>
          <w:t xml:space="preserve">mitigation </w:t>
        </w:r>
      </w:ins>
      <w:r w:rsidRPr="0019622B">
        <w:rPr>
          <w:rFonts w:ascii="Times New Roman" w:hAnsi="Times New Roman" w:cs="Times New Roman"/>
        </w:rPr>
        <w:t xml:space="preserve">behavior intention. More work needs to be conducted to further investigate the dynamics of informed risks, </w:t>
      </w:r>
      <w:r w:rsidR="00EA59CF">
        <w:rPr>
          <w:rFonts w:ascii="Times New Roman" w:hAnsi="Times New Roman" w:cs="Times New Roman"/>
        </w:rPr>
        <w:t>sense of insecurity</w:t>
      </w:r>
      <w:r w:rsidRPr="0019622B">
        <w:rPr>
          <w:rFonts w:ascii="Times New Roman" w:hAnsi="Times New Roman" w:cs="Times New Roman"/>
        </w:rPr>
        <w:t>, mitigation behaviors</w:t>
      </w:r>
      <w:r w:rsidR="00313F42" w:rsidRPr="0019622B">
        <w:rPr>
          <w:rFonts w:ascii="Times New Roman" w:hAnsi="Times New Roman" w:cs="Times New Roman"/>
        </w:rPr>
        <w:t xml:space="preserve">/intentions. The approximation of levels of informed flood risk is coarse in this study. Future studies can consider using more precise measurement of informed flood risk by asking respondents about the premiums they pay and </w:t>
      </w:r>
      <w:r w:rsidR="00EA59CF">
        <w:rPr>
          <w:rFonts w:ascii="Times New Roman" w:hAnsi="Times New Roman" w:cs="Times New Roman"/>
        </w:rPr>
        <w:t xml:space="preserve">deriving information about </w:t>
      </w:r>
      <w:r w:rsidR="00313F42" w:rsidRPr="0019622B">
        <w:rPr>
          <w:rFonts w:ascii="Times New Roman" w:hAnsi="Times New Roman" w:cs="Times New Roman"/>
        </w:rPr>
        <w:t>the</w:t>
      </w:r>
      <w:r w:rsidR="00EA59CF">
        <w:rPr>
          <w:rFonts w:ascii="Times New Roman" w:hAnsi="Times New Roman" w:cs="Times New Roman"/>
        </w:rPr>
        <w:t xml:space="preserve"> specific</w:t>
      </w:r>
      <w:r w:rsidR="00313F42" w:rsidRPr="0019622B">
        <w:rPr>
          <w:rFonts w:ascii="Times New Roman" w:hAnsi="Times New Roman" w:cs="Times New Roman"/>
        </w:rPr>
        <w:t xml:space="preserve"> flood hazard zone they live in. By the same token, </w:t>
      </w:r>
      <w:r w:rsidR="00EA59CF">
        <w:rPr>
          <w:rFonts w:ascii="Times New Roman" w:hAnsi="Times New Roman" w:cs="Times New Roman"/>
        </w:rPr>
        <w:t>the sense of insecurity</w:t>
      </w:r>
      <w:r w:rsidR="00313F42" w:rsidRPr="0019622B">
        <w:rPr>
          <w:rFonts w:ascii="Times New Roman" w:hAnsi="Times New Roman" w:cs="Times New Roman"/>
        </w:rPr>
        <w:t xml:space="preserve"> for flood </w:t>
      </w:r>
      <w:r w:rsidR="00EA59CF">
        <w:rPr>
          <w:rFonts w:ascii="Times New Roman" w:hAnsi="Times New Roman" w:cs="Times New Roman"/>
        </w:rPr>
        <w:t xml:space="preserve">risks </w:t>
      </w:r>
      <w:r w:rsidR="00313F42" w:rsidRPr="0019622B">
        <w:rPr>
          <w:rFonts w:ascii="Times New Roman" w:hAnsi="Times New Roman" w:cs="Times New Roman"/>
        </w:rPr>
        <w:t>need</w:t>
      </w:r>
      <w:r w:rsidR="00EA59CF">
        <w:rPr>
          <w:rFonts w:ascii="Times New Roman" w:hAnsi="Times New Roman" w:cs="Times New Roman"/>
        </w:rPr>
        <w:t>s</w:t>
      </w:r>
      <w:r w:rsidR="00313F42" w:rsidRPr="0019622B">
        <w:rPr>
          <w:rFonts w:ascii="Times New Roman" w:hAnsi="Times New Roman" w:cs="Times New Roman"/>
        </w:rPr>
        <w:t xml:space="preserve"> to be measured in a more nuanced way. </w:t>
      </w:r>
      <w:r w:rsidR="001342A8" w:rsidRPr="0019622B">
        <w:rPr>
          <w:rFonts w:ascii="Times New Roman" w:hAnsi="Times New Roman" w:cs="Times New Roman"/>
        </w:rPr>
        <w:t xml:space="preserve">We suspect that </w:t>
      </w:r>
      <w:r w:rsidR="00EA59CF">
        <w:rPr>
          <w:rFonts w:ascii="Times New Roman" w:hAnsi="Times New Roman" w:cs="Times New Roman"/>
        </w:rPr>
        <w:t>a</w:t>
      </w:r>
      <w:r w:rsidR="001342A8" w:rsidRPr="0019622B">
        <w:rPr>
          <w:rFonts w:ascii="Times New Roman" w:hAnsi="Times New Roman" w:cs="Times New Roman"/>
        </w:rPr>
        <w:t xml:space="preserve"> </w:t>
      </w:r>
      <w:r w:rsidR="00EA59CF">
        <w:rPr>
          <w:rFonts w:ascii="Times New Roman" w:hAnsi="Times New Roman" w:cs="Times New Roman"/>
        </w:rPr>
        <w:t xml:space="preserve">gradient </w:t>
      </w:r>
      <w:r w:rsidR="001342A8" w:rsidRPr="0019622B">
        <w:rPr>
          <w:rFonts w:ascii="Times New Roman" w:hAnsi="Times New Roman" w:cs="Times New Roman"/>
        </w:rPr>
        <w:t xml:space="preserve">of informed risk </w:t>
      </w:r>
      <w:r w:rsidR="00EA59CF">
        <w:rPr>
          <w:rFonts w:ascii="Times New Roman" w:hAnsi="Times New Roman" w:cs="Times New Roman"/>
        </w:rPr>
        <w:t>or sense of insecurity</w:t>
      </w:r>
      <w:r w:rsidR="001342A8" w:rsidRPr="0019622B">
        <w:rPr>
          <w:rFonts w:ascii="Times New Roman" w:hAnsi="Times New Roman" w:cs="Times New Roman"/>
        </w:rPr>
        <w:t xml:space="preserve"> can provide deeper insights into individuals mitigation decisions. </w:t>
      </w:r>
      <w:r w:rsidR="00313F42" w:rsidRPr="0019622B">
        <w:rPr>
          <w:rFonts w:ascii="Times New Roman" w:hAnsi="Times New Roman" w:cs="Times New Roman"/>
        </w:rPr>
        <w:t xml:space="preserve"> </w:t>
      </w:r>
      <w:commentRangeStart w:id="305"/>
      <w:r w:rsidR="001E29FD" w:rsidRPr="0019622B">
        <w:rPr>
          <w:rFonts w:ascii="Times New Roman" w:hAnsi="Times New Roman" w:cs="Times New Roman"/>
        </w:rPr>
        <w:t>Meanwhile,</w:t>
      </w:r>
      <w:r w:rsidR="00313F42" w:rsidRPr="0019622B">
        <w:rPr>
          <w:rFonts w:ascii="Times New Roman" w:hAnsi="Times New Roman" w:cs="Times New Roman"/>
        </w:rPr>
        <w:t xml:space="preserve"> </w:t>
      </w:r>
      <w:r w:rsidR="00376C83" w:rsidRPr="0019622B">
        <w:rPr>
          <w:rFonts w:ascii="Times New Roman" w:hAnsi="Times New Roman" w:cs="Times New Roman"/>
        </w:rPr>
        <w:t>i</w:t>
      </w:r>
      <w:r w:rsidR="00AC360B" w:rsidRPr="0019622B">
        <w:rPr>
          <w:rFonts w:ascii="Times New Roman" w:hAnsi="Times New Roman" w:cs="Times New Roman" w:hint="eastAsia"/>
        </w:rPr>
        <w:t xml:space="preserve">t is </w:t>
      </w:r>
      <w:r w:rsidR="00A974C5" w:rsidRPr="0019622B">
        <w:rPr>
          <w:rFonts w:ascii="Times New Roman" w:hAnsi="Times New Roman" w:cs="Times New Roman"/>
        </w:rPr>
        <w:t>of interest</w:t>
      </w:r>
      <w:r w:rsidR="00AC360B" w:rsidRPr="0019622B">
        <w:rPr>
          <w:rFonts w:ascii="Times New Roman" w:hAnsi="Times New Roman" w:cs="Times New Roman" w:hint="eastAsia"/>
        </w:rPr>
        <w:t xml:space="preserve"> to </w:t>
      </w:r>
      <w:r w:rsidR="001E29FD" w:rsidRPr="0019622B">
        <w:rPr>
          <w:rFonts w:ascii="Times New Roman" w:hAnsi="Times New Roman" w:cs="Times New Roman"/>
        </w:rPr>
        <w:t>compare</w:t>
      </w:r>
      <w:r w:rsidR="00AC360B" w:rsidRPr="0019622B">
        <w:rPr>
          <w:rFonts w:ascii="Times New Roman" w:hAnsi="Times New Roman" w:cs="Times New Roman" w:hint="eastAsia"/>
        </w:rPr>
        <w:t xml:space="preserve"> real flood risk</w:t>
      </w:r>
      <w:r w:rsidR="001E29FD" w:rsidRPr="0019622B">
        <w:rPr>
          <w:rFonts w:ascii="Times New Roman" w:hAnsi="Times New Roman" w:cs="Times New Roman"/>
        </w:rPr>
        <w:t>s</w:t>
      </w:r>
      <w:r w:rsidR="00AC360B" w:rsidRPr="0019622B">
        <w:rPr>
          <w:rFonts w:ascii="Times New Roman" w:hAnsi="Times New Roman" w:cs="Times New Roman" w:hint="eastAsia"/>
        </w:rPr>
        <w:t xml:space="preserve"> with </w:t>
      </w:r>
      <w:r w:rsidR="00A974C5" w:rsidRPr="0019622B">
        <w:rPr>
          <w:rFonts w:ascii="Times New Roman" w:hAnsi="Times New Roman" w:cs="Times New Roman"/>
        </w:rPr>
        <w:t>individuals</w:t>
      </w:r>
      <w:proofErr w:type="gramStart"/>
      <w:r w:rsidR="00A974C5" w:rsidRPr="0019622B">
        <w:rPr>
          <w:rFonts w:ascii="Times New Roman" w:hAnsi="Times New Roman" w:cs="Times New Roman"/>
        </w:rPr>
        <w:t>’</w:t>
      </w:r>
      <w:r w:rsidR="00AC360B" w:rsidRPr="0019622B">
        <w:rPr>
          <w:rFonts w:ascii="Times New Roman" w:hAnsi="Times New Roman" w:cs="Times New Roman" w:hint="eastAsia"/>
        </w:rPr>
        <w:t xml:space="preserve">  risk</w:t>
      </w:r>
      <w:proofErr w:type="gramEnd"/>
      <w:r w:rsidR="00AC360B" w:rsidRPr="0019622B">
        <w:rPr>
          <w:rFonts w:ascii="Times New Roman" w:hAnsi="Times New Roman" w:cs="Times New Roman" w:hint="eastAsia"/>
        </w:rPr>
        <w:t xml:space="preserve"> perception of </w:t>
      </w:r>
      <w:r w:rsidR="00A974C5" w:rsidRPr="0019622B">
        <w:rPr>
          <w:rFonts w:ascii="Times New Roman" w:hAnsi="Times New Roman" w:cs="Times New Roman"/>
        </w:rPr>
        <w:t>floods</w:t>
      </w:r>
      <w:r w:rsidR="00F36FD6" w:rsidRPr="0019622B">
        <w:rPr>
          <w:rFonts w:ascii="Times New Roman" w:hAnsi="Times New Roman" w:cs="Times New Roman" w:hint="eastAsia"/>
        </w:rPr>
        <w:t xml:space="preserve"> </w:t>
      </w:r>
      <w:r w:rsidR="00A974C5" w:rsidRPr="0019622B">
        <w:rPr>
          <w:rFonts w:ascii="Times New Roman" w:hAnsi="Times New Roman" w:cs="Times New Roman"/>
        </w:rPr>
        <w:t>at a geographic level through some</w:t>
      </w:r>
      <w:r w:rsidR="00877DE9" w:rsidRPr="0019622B">
        <w:rPr>
          <w:rFonts w:ascii="Times New Roman" w:hAnsi="Times New Roman" w:cs="Times New Roman" w:hint="eastAsia"/>
        </w:rPr>
        <w:t xml:space="preserve"> downscaling techniques</w:t>
      </w:r>
      <w:r w:rsidR="00AC360B" w:rsidRPr="0019622B">
        <w:rPr>
          <w:rFonts w:ascii="Times New Roman" w:hAnsi="Times New Roman" w:cs="Times New Roman" w:hint="eastAsia"/>
        </w:rPr>
        <w:t xml:space="preserve">. </w:t>
      </w:r>
      <w:r w:rsidR="008A4109" w:rsidRPr="0019622B">
        <w:rPr>
          <w:rFonts w:ascii="Times New Roman" w:hAnsi="Times New Roman" w:cs="Times New Roman"/>
        </w:rPr>
        <w:t>Moreover</w:t>
      </w:r>
      <w:r w:rsidR="00ED5F4D" w:rsidRPr="0019622B">
        <w:rPr>
          <w:rFonts w:ascii="Times New Roman" w:hAnsi="Times New Roman" w:cs="Times New Roman" w:hint="eastAsia"/>
        </w:rPr>
        <w:t xml:space="preserve">, </w:t>
      </w:r>
      <w:r w:rsidR="00AC360B" w:rsidRPr="0019622B">
        <w:rPr>
          <w:rFonts w:ascii="Times New Roman" w:hAnsi="Times New Roman" w:cs="Times New Roman" w:hint="eastAsia"/>
        </w:rPr>
        <w:t xml:space="preserve">the </w:t>
      </w:r>
      <w:r w:rsidR="00063238" w:rsidRPr="0019622B">
        <w:rPr>
          <w:rFonts w:ascii="Times New Roman" w:hAnsi="Times New Roman" w:cs="Times New Roman" w:hint="eastAsia"/>
        </w:rPr>
        <w:t xml:space="preserve">flood zone </w:t>
      </w:r>
      <w:r w:rsidR="00AC360B" w:rsidRPr="0019622B">
        <w:rPr>
          <w:rFonts w:ascii="Times New Roman" w:hAnsi="Times New Roman" w:cs="Times New Roman" w:hint="eastAsia"/>
        </w:rPr>
        <w:t xml:space="preserve">boundary </w:t>
      </w:r>
      <w:r w:rsidR="00A974C5" w:rsidRPr="0019622B">
        <w:rPr>
          <w:rFonts w:ascii="Times New Roman" w:hAnsi="Times New Roman" w:cs="Times New Roman"/>
        </w:rPr>
        <w:t>provides an ideal setting for a</w:t>
      </w:r>
      <w:r w:rsidR="00AC360B" w:rsidRPr="0019622B">
        <w:rPr>
          <w:rFonts w:ascii="Times New Roman" w:hAnsi="Times New Roman" w:cs="Times New Roman" w:hint="eastAsia"/>
        </w:rPr>
        <w:t xml:space="preserve"> natural experiment to </w:t>
      </w:r>
      <w:r w:rsidR="00A974C5" w:rsidRPr="0019622B">
        <w:rPr>
          <w:rFonts w:ascii="Times New Roman" w:hAnsi="Times New Roman" w:cs="Times New Roman"/>
        </w:rPr>
        <w:t>investigate further</w:t>
      </w:r>
      <w:r w:rsidR="00AC360B" w:rsidRPr="0019622B">
        <w:rPr>
          <w:rFonts w:ascii="Times New Roman" w:hAnsi="Times New Roman" w:cs="Times New Roman" w:hint="eastAsia"/>
        </w:rPr>
        <w:t xml:space="preserve"> the causality </w:t>
      </w:r>
      <w:r w:rsidR="00723AD7" w:rsidRPr="0019622B">
        <w:rPr>
          <w:rFonts w:ascii="Times New Roman" w:hAnsi="Times New Roman" w:cs="Times New Roman"/>
        </w:rPr>
        <w:t>between</w:t>
      </w:r>
      <w:r w:rsidR="00AC360B" w:rsidRPr="0019622B">
        <w:rPr>
          <w:rFonts w:ascii="Times New Roman" w:hAnsi="Times New Roman" w:cs="Times New Roman" w:hint="eastAsia"/>
        </w:rPr>
        <w:t xml:space="preserve"> informed risk and risk </w:t>
      </w:r>
      <w:r w:rsidR="00EA59CF">
        <w:rPr>
          <w:rFonts w:ascii="Times New Roman" w:hAnsi="Times New Roman" w:cs="Times New Roman"/>
        </w:rPr>
        <w:t>mitigation</w:t>
      </w:r>
      <w:r w:rsidR="00723AD7" w:rsidRPr="0019622B">
        <w:rPr>
          <w:rFonts w:ascii="Times New Roman" w:hAnsi="Times New Roman" w:cs="Times New Roman"/>
        </w:rPr>
        <w:t xml:space="preserve"> behaviors</w:t>
      </w:r>
      <w:r w:rsidR="008A4109" w:rsidRPr="0019622B">
        <w:rPr>
          <w:rFonts w:ascii="Times New Roman" w:hAnsi="Times New Roman" w:cs="Times New Roman"/>
        </w:rPr>
        <w:t>.</w:t>
      </w:r>
      <w:r w:rsidR="00487EAF" w:rsidRPr="0019622B">
        <w:rPr>
          <w:rFonts w:ascii="Times New Roman" w:hAnsi="Times New Roman" w:cs="Times New Roman" w:hint="eastAsia"/>
        </w:rPr>
        <w:t xml:space="preserve"> </w:t>
      </w:r>
      <w:r w:rsidR="008A4109" w:rsidRPr="0019622B">
        <w:rPr>
          <w:rFonts w:ascii="Times New Roman" w:hAnsi="Times New Roman" w:cs="Times New Roman"/>
        </w:rPr>
        <w:t xml:space="preserve">Efforts need to be concentrated on </w:t>
      </w:r>
      <w:r w:rsidR="00723AD7" w:rsidRPr="0019622B">
        <w:rPr>
          <w:rFonts w:ascii="Times New Roman" w:hAnsi="Times New Roman" w:cs="Times New Roman"/>
        </w:rPr>
        <w:t>clarify</w:t>
      </w:r>
      <w:r w:rsidR="008A4109" w:rsidRPr="0019622B">
        <w:rPr>
          <w:rFonts w:ascii="Times New Roman" w:hAnsi="Times New Roman" w:cs="Times New Roman"/>
        </w:rPr>
        <w:t>ing</w:t>
      </w:r>
      <w:r w:rsidR="00723AD7" w:rsidRPr="0019622B">
        <w:rPr>
          <w:rFonts w:ascii="Times New Roman" w:hAnsi="Times New Roman" w:cs="Times New Roman"/>
        </w:rPr>
        <w:t xml:space="preserve"> the casual relationship.</w:t>
      </w:r>
      <w:commentRangeEnd w:id="305"/>
      <w:r w:rsidR="002A7A7B">
        <w:rPr>
          <w:rStyle w:val="CommentReference"/>
        </w:rPr>
        <w:commentReference w:id="305"/>
      </w:r>
    </w:p>
    <w:p w14:paraId="6E0C5FFA" w14:textId="6D166004" w:rsidR="00571245" w:rsidRPr="0019622B" w:rsidRDefault="00B83137" w:rsidP="00B83137">
      <w:pPr>
        <w:rPr>
          <w:rFonts w:ascii="Times New Roman" w:hAnsi="Times New Roman" w:cs="Times New Roman"/>
        </w:rPr>
      </w:pPr>
      <w:r w:rsidRPr="0019622B">
        <w:rPr>
          <w:rFonts w:ascii="Times New Roman" w:hAnsi="Times New Roman" w:cs="Times New Roman"/>
        </w:rPr>
        <w:br w:type="page"/>
      </w:r>
      <w:r w:rsidR="00703006" w:rsidRPr="0019622B">
        <w:rPr>
          <w:rFonts w:ascii="Times New Roman" w:hAnsi="Times New Roman" w:cs="Times New Roman"/>
        </w:rPr>
        <w:lastRenderedPageBreak/>
        <w:t>R</w:t>
      </w:r>
      <w:r w:rsidRPr="0019622B">
        <w:rPr>
          <w:rFonts w:ascii="Times New Roman" w:hAnsi="Times New Roman" w:cs="Times New Roman"/>
        </w:rPr>
        <w:t>eference</w:t>
      </w:r>
    </w:p>
    <w:p w14:paraId="7D1F2064" w14:textId="64D04204" w:rsidR="00953ACB" w:rsidRPr="0019622B" w:rsidRDefault="00953ACB" w:rsidP="00B83137">
      <w:pPr>
        <w:rPr>
          <w:rFonts w:ascii="Times New Roman" w:hAnsi="Times New Roman" w:cs="Times New Roman"/>
        </w:rPr>
      </w:pPr>
      <w:proofErr w:type="spellStart"/>
      <w:r w:rsidRPr="0019622B">
        <w:rPr>
          <w:rFonts w:ascii="Times New Roman" w:hAnsi="Times New Roman" w:cs="Times New Roman"/>
        </w:rPr>
        <w:t>Aerts</w:t>
      </w:r>
      <w:proofErr w:type="spellEnd"/>
      <w:r w:rsidRPr="0019622B">
        <w:rPr>
          <w:rFonts w:ascii="Times New Roman" w:hAnsi="Times New Roman" w:cs="Times New Roman"/>
        </w:rPr>
        <w:t xml:space="preserve"> JC, </w:t>
      </w:r>
      <w:proofErr w:type="spellStart"/>
      <w:r w:rsidRPr="0019622B">
        <w:rPr>
          <w:rFonts w:ascii="Times New Roman" w:hAnsi="Times New Roman" w:cs="Times New Roman"/>
        </w:rPr>
        <w:t>Botzen</w:t>
      </w:r>
      <w:proofErr w:type="spellEnd"/>
      <w:r w:rsidRPr="0019622B">
        <w:rPr>
          <w:rFonts w:ascii="Times New Roman" w:hAnsi="Times New Roman" w:cs="Times New Roman"/>
        </w:rPr>
        <w:t xml:space="preserve"> W, Emanuel K, Lin N, </w:t>
      </w:r>
      <w:proofErr w:type="spellStart"/>
      <w:r w:rsidRPr="0019622B">
        <w:rPr>
          <w:rFonts w:ascii="Times New Roman" w:hAnsi="Times New Roman" w:cs="Times New Roman"/>
        </w:rPr>
        <w:t>Moel</w:t>
      </w:r>
      <w:proofErr w:type="spellEnd"/>
      <w:r w:rsidRPr="0019622B">
        <w:rPr>
          <w:rFonts w:ascii="Times New Roman" w:hAnsi="Times New Roman" w:cs="Times New Roman"/>
        </w:rPr>
        <w:t xml:space="preserve"> H, Michel-</w:t>
      </w:r>
      <w:proofErr w:type="spellStart"/>
      <w:r w:rsidRPr="0019622B">
        <w:rPr>
          <w:rFonts w:ascii="Times New Roman" w:hAnsi="Times New Roman" w:cs="Times New Roman"/>
        </w:rPr>
        <w:t>Kerjan</w:t>
      </w:r>
      <w:proofErr w:type="spellEnd"/>
      <w:r w:rsidRPr="0019622B">
        <w:rPr>
          <w:rFonts w:ascii="Times New Roman" w:hAnsi="Times New Roman" w:cs="Times New Roman"/>
        </w:rPr>
        <w:t xml:space="preserve"> EO. 2014. Evaluating flood resilience strategies for coastal megacities. Science 344(6183): 473–475.</w:t>
      </w:r>
    </w:p>
    <w:p w14:paraId="248180A0" w14:textId="27A2F318" w:rsidR="008A4109" w:rsidRPr="0019622B" w:rsidRDefault="008A4109" w:rsidP="00B83137">
      <w:pPr>
        <w:rPr>
          <w:rFonts w:ascii="Times New Roman" w:hAnsi="Times New Roman" w:cs="Times New Roman"/>
        </w:rPr>
      </w:pPr>
      <w:r w:rsidRPr="0019622B">
        <w:rPr>
          <w:rFonts w:ascii="Times New Roman" w:hAnsi="Times New Roman" w:cs="Times New Roman"/>
        </w:rPr>
        <w:t>Bernardo, J. M., et al. "The variational Bayesian EM algorithm for incomplete data: with application to scoring graphical model structures." Bayesian statistics 7 (2003): 453-464.</w:t>
      </w:r>
    </w:p>
    <w:p w14:paraId="29FD3E6E" w14:textId="6973FFA4" w:rsidR="00953ACB" w:rsidRPr="0019622B" w:rsidRDefault="00953ACB" w:rsidP="00B83137">
      <w:pPr>
        <w:rPr>
          <w:rFonts w:ascii="Times New Roman" w:hAnsi="Times New Roman" w:cs="Times New Roman"/>
        </w:rPr>
      </w:pPr>
      <w:r w:rsidRPr="0019622B">
        <w:rPr>
          <w:rFonts w:ascii="Times New Roman" w:hAnsi="Times New Roman" w:cs="Times New Roman"/>
        </w:rPr>
        <w:t>Browne, M.J., Hoyt, R.E., 2000. The demand for flood insurance: empirical evidence. J. Risk Uncertain. 20 (3), 291-306.</w:t>
      </w:r>
    </w:p>
    <w:p w14:paraId="22231464" w14:textId="1053266F" w:rsidR="00953ACB" w:rsidRPr="0019622B" w:rsidRDefault="00953ACB" w:rsidP="00B83137">
      <w:pPr>
        <w:rPr>
          <w:rFonts w:ascii="Times New Roman" w:hAnsi="Times New Roman" w:cs="Times New Roman"/>
        </w:rPr>
      </w:pPr>
      <w:proofErr w:type="spellStart"/>
      <w:r w:rsidRPr="0019622B">
        <w:rPr>
          <w:rFonts w:ascii="Times New Roman" w:hAnsi="Times New Roman" w:cs="Times New Roman"/>
        </w:rPr>
        <w:t>Bogardi</w:t>
      </w:r>
      <w:proofErr w:type="spellEnd"/>
      <w:r w:rsidRPr="0019622B">
        <w:rPr>
          <w:rFonts w:ascii="Times New Roman" w:hAnsi="Times New Roman" w:cs="Times New Roman"/>
        </w:rPr>
        <w:t xml:space="preserve">, J., Warner, K., 2009. Here comes the flood. Nat. Rep. </w:t>
      </w:r>
      <w:proofErr w:type="spellStart"/>
      <w:r w:rsidRPr="0019622B">
        <w:rPr>
          <w:rFonts w:ascii="Times New Roman" w:hAnsi="Times New Roman" w:cs="Times New Roman"/>
        </w:rPr>
        <w:t>Clim</w:t>
      </w:r>
      <w:proofErr w:type="spellEnd"/>
      <w:r w:rsidRPr="0019622B">
        <w:rPr>
          <w:rFonts w:ascii="Times New Roman" w:hAnsi="Times New Roman" w:cs="Times New Roman"/>
        </w:rPr>
        <w:t>. Change 9-11</w:t>
      </w:r>
    </w:p>
    <w:p w14:paraId="60F63329" w14:textId="6B21453B" w:rsidR="00CD2244" w:rsidRPr="0019622B" w:rsidRDefault="00CD2244" w:rsidP="00B83137">
      <w:pPr>
        <w:rPr>
          <w:rFonts w:ascii="Times New Roman" w:hAnsi="Times New Roman" w:cs="Times New Roman"/>
        </w:rPr>
      </w:pPr>
      <w:proofErr w:type="spellStart"/>
      <w:r w:rsidRPr="0019622B">
        <w:rPr>
          <w:rFonts w:ascii="Times New Roman" w:hAnsi="Times New Roman" w:cs="Times New Roman"/>
        </w:rPr>
        <w:t>Bubeck</w:t>
      </w:r>
      <w:proofErr w:type="spellEnd"/>
      <w:r w:rsidRPr="0019622B">
        <w:rPr>
          <w:rFonts w:ascii="Times New Roman" w:hAnsi="Times New Roman" w:cs="Times New Roman"/>
        </w:rPr>
        <w:t xml:space="preserve">, P., </w:t>
      </w:r>
      <w:proofErr w:type="spellStart"/>
      <w:r w:rsidRPr="0019622B">
        <w:rPr>
          <w:rFonts w:ascii="Times New Roman" w:hAnsi="Times New Roman" w:cs="Times New Roman"/>
        </w:rPr>
        <w:t>Botzen</w:t>
      </w:r>
      <w:proofErr w:type="spellEnd"/>
      <w:r w:rsidRPr="0019622B">
        <w:rPr>
          <w:rFonts w:ascii="Times New Roman" w:hAnsi="Times New Roman" w:cs="Times New Roman"/>
        </w:rPr>
        <w:t xml:space="preserve">, W.J., </w:t>
      </w:r>
      <w:proofErr w:type="spellStart"/>
      <w:r w:rsidRPr="0019622B">
        <w:rPr>
          <w:rFonts w:ascii="Times New Roman" w:hAnsi="Times New Roman" w:cs="Times New Roman"/>
        </w:rPr>
        <w:t>Aerts</w:t>
      </w:r>
      <w:proofErr w:type="spellEnd"/>
      <w:r w:rsidRPr="0019622B">
        <w:rPr>
          <w:rFonts w:ascii="Times New Roman" w:hAnsi="Times New Roman" w:cs="Times New Roman"/>
        </w:rPr>
        <w:t>, J.C., 2012. A review of risk perceptions and other factors that influence flood mitigation behavior. Risk Anal. 32 (9), 1481-1495.</w:t>
      </w:r>
    </w:p>
    <w:p w14:paraId="3B86C4D5" w14:textId="2211DBC1" w:rsidR="00003B97" w:rsidRPr="0019622B" w:rsidRDefault="00003B97" w:rsidP="00B83137">
      <w:pPr>
        <w:rPr>
          <w:rFonts w:ascii="Times New Roman" w:hAnsi="Times New Roman" w:cs="Times New Roman"/>
        </w:rPr>
      </w:pPr>
      <w:proofErr w:type="spellStart"/>
      <w:r w:rsidRPr="0019622B">
        <w:rPr>
          <w:rFonts w:ascii="Times New Roman" w:hAnsi="Times New Roman" w:cs="Times New Roman"/>
        </w:rPr>
        <w:t>Carsell</w:t>
      </w:r>
      <w:proofErr w:type="spellEnd"/>
      <w:r w:rsidRPr="0019622B">
        <w:rPr>
          <w:rFonts w:ascii="Times New Roman" w:hAnsi="Times New Roman" w:cs="Times New Roman"/>
        </w:rPr>
        <w:t xml:space="preserve">, K., </w:t>
      </w:r>
      <w:proofErr w:type="spellStart"/>
      <w:r w:rsidRPr="0019622B">
        <w:rPr>
          <w:rFonts w:ascii="Times New Roman" w:hAnsi="Times New Roman" w:cs="Times New Roman"/>
        </w:rPr>
        <w:t>Pingel</w:t>
      </w:r>
      <w:proofErr w:type="spellEnd"/>
      <w:r w:rsidRPr="0019622B">
        <w:rPr>
          <w:rFonts w:ascii="Times New Roman" w:hAnsi="Times New Roman" w:cs="Times New Roman"/>
        </w:rPr>
        <w:t>, N., Ford, D., 2004. Quantifying the benefit of a flood warning system. Nat. Hazards Rev. 3 (131), 131</w:t>
      </w:r>
      <w:r w:rsidR="00CD2244" w:rsidRPr="0019622B">
        <w:rPr>
          <w:rFonts w:ascii="Times New Roman" w:hAnsi="Times New Roman" w:cs="Times New Roman"/>
        </w:rPr>
        <w:t>-</w:t>
      </w:r>
      <w:r w:rsidRPr="0019622B">
        <w:rPr>
          <w:rFonts w:ascii="Times New Roman" w:hAnsi="Times New Roman" w:cs="Times New Roman"/>
        </w:rPr>
        <w:t>140. http://dx.doi.org/10.1061/(ASCE) 1527-6988(2004)5.</w:t>
      </w:r>
    </w:p>
    <w:p w14:paraId="6E41F939" w14:textId="0F67B9BC" w:rsidR="00953ACB" w:rsidRDefault="00953ACB" w:rsidP="00B83137">
      <w:pPr>
        <w:rPr>
          <w:rFonts w:ascii="Times New Roman" w:hAnsi="Times New Roman" w:cs="Times New Roman"/>
        </w:rPr>
      </w:pPr>
      <w:proofErr w:type="spellStart"/>
      <w:r w:rsidRPr="0019622B">
        <w:rPr>
          <w:rFonts w:ascii="Times New Roman" w:hAnsi="Times New Roman" w:cs="Times New Roman"/>
        </w:rPr>
        <w:t>Czajkowski</w:t>
      </w:r>
      <w:proofErr w:type="spellEnd"/>
      <w:r w:rsidRPr="0019622B">
        <w:rPr>
          <w:rFonts w:ascii="Times New Roman" w:hAnsi="Times New Roman" w:cs="Times New Roman"/>
        </w:rPr>
        <w:t xml:space="preserve">, J., </w:t>
      </w:r>
      <w:proofErr w:type="spellStart"/>
      <w:r w:rsidRPr="0019622B">
        <w:rPr>
          <w:rFonts w:ascii="Times New Roman" w:hAnsi="Times New Roman" w:cs="Times New Roman"/>
        </w:rPr>
        <w:t>Kunreuther</w:t>
      </w:r>
      <w:proofErr w:type="spellEnd"/>
      <w:r w:rsidRPr="0019622B">
        <w:rPr>
          <w:rFonts w:ascii="Times New Roman" w:hAnsi="Times New Roman" w:cs="Times New Roman"/>
        </w:rPr>
        <w:t>, H., Michel-</w:t>
      </w:r>
      <w:proofErr w:type="spellStart"/>
      <w:r w:rsidRPr="0019622B">
        <w:rPr>
          <w:rFonts w:ascii="Times New Roman" w:hAnsi="Times New Roman" w:cs="Times New Roman"/>
        </w:rPr>
        <w:t>Kerjan</w:t>
      </w:r>
      <w:proofErr w:type="spellEnd"/>
      <w:r w:rsidRPr="0019622B">
        <w:rPr>
          <w:rFonts w:ascii="Times New Roman" w:hAnsi="Times New Roman" w:cs="Times New Roman"/>
        </w:rPr>
        <w:t>, E., 2013. Quantifying riverine and storm-surge flood risk by single-family residence: application to Texas. Risk Anal. 33 (12), 2092-2110.</w:t>
      </w:r>
    </w:p>
    <w:p w14:paraId="194D1719" w14:textId="33B6CC18" w:rsidR="00EA59CF" w:rsidRPr="0019622B" w:rsidRDefault="00EA59CF" w:rsidP="00B83137">
      <w:pPr>
        <w:rPr>
          <w:rFonts w:ascii="Times New Roman" w:hAnsi="Times New Roman" w:cs="Times New Roman"/>
        </w:rPr>
      </w:pPr>
      <w:r w:rsidRPr="00EA59CF">
        <w:rPr>
          <w:rFonts w:ascii="Times New Roman" w:hAnsi="Times New Roman" w:cs="Times New Roman"/>
        </w:rPr>
        <w:t xml:space="preserve">Daniel Eaton and Kevin Murphy. 2007. Bayesian structure learning using dynamic programming and MCMC. In Proceedings of the Twenty-Third Conference on Uncertainty in Artificial Intelligence (UAI'07), Ron Parr and Linda van der </w:t>
      </w:r>
      <w:proofErr w:type="spellStart"/>
      <w:r w:rsidRPr="00EA59CF">
        <w:rPr>
          <w:rFonts w:ascii="Times New Roman" w:hAnsi="Times New Roman" w:cs="Times New Roman"/>
        </w:rPr>
        <w:t>Gaag</w:t>
      </w:r>
      <w:proofErr w:type="spellEnd"/>
      <w:r w:rsidRPr="00EA59CF">
        <w:rPr>
          <w:rFonts w:ascii="Times New Roman" w:hAnsi="Times New Roman" w:cs="Times New Roman"/>
        </w:rPr>
        <w:t xml:space="preserve"> (Eds.). AUAI Press, Arlington, Virginia, United States, 101-108.</w:t>
      </w:r>
    </w:p>
    <w:p w14:paraId="164054CB" w14:textId="65539A36" w:rsidR="00CD2244" w:rsidRDefault="00CD2244" w:rsidP="00B83137">
      <w:pPr>
        <w:rPr>
          <w:rFonts w:ascii="Times New Roman" w:hAnsi="Times New Roman" w:cs="Times New Roman"/>
        </w:rPr>
      </w:pPr>
      <w:r w:rsidRPr="0019622B">
        <w:rPr>
          <w:rFonts w:ascii="Times New Roman" w:hAnsi="Times New Roman" w:cs="Times New Roman"/>
        </w:rPr>
        <w:t xml:space="preserve">Dash, N., Morrow, B.H., 2000. Return delays and evacuation order compliance: the case of Hurricane Georges and the Florida Keys. Environ. </w:t>
      </w:r>
      <w:proofErr w:type="spellStart"/>
      <w:r w:rsidRPr="0019622B">
        <w:rPr>
          <w:rFonts w:ascii="Times New Roman" w:hAnsi="Times New Roman" w:cs="Times New Roman"/>
        </w:rPr>
        <w:t>Haz</w:t>
      </w:r>
      <w:proofErr w:type="spellEnd"/>
      <w:r w:rsidRPr="0019622B">
        <w:rPr>
          <w:rFonts w:ascii="Times New Roman" w:hAnsi="Times New Roman" w:cs="Times New Roman"/>
        </w:rPr>
        <w:t>. 2 (3), 119-128.</w:t>
      </w:r>
    </w:p>
    <w:p w14:paraId="534FE40E" w14:textId="0C6020DD" w:rsidR="00EA59CF" w:rsidRDefault="00EA59CF" w:rsidP="00B83137">
      <w:proofErr w:type="spellStart"/>
      <w:r w:rsidRPr="00EA59CF">
        <w:rPr>
          <w:rFonts w:ascii="Times New Roman" w:hAnsi="Times New Roman" w:cs="Times New Roman"/>
        </w:rPr>
        <w:t>Dharshing</w:t>
      </w:r>
      <w:proofErr w:type="spellEnd"/>
      <w:r w:rsidRPr="00EA59CF">
        <w:rPr>
          <w:rFonts w:ascii="Times New Roman" w:hAnsi="Times New Roman" w:cs="Times New Roman"/>
        </w:rPr>
        <w:t xml:space="preserve">, </w:t>
      </w:r>
      <w:proofErr w:type="spellStart"/>
      <w:r w:rsidRPr="00EA59CF">
        <w:rPr>
          <w:rFonts w:ascii="Times New Roman" w:hAnsi="Times New Roman" w:cs="Times New Roman"/>
        </w:rPr>
        <w:t>Samdruk</w:t>
      </w:r>
      <w:proofErr w:type="spellEnd"/>
      <w:r w:rsidRPr="00EA59CF">
        <w:rPr>
          <w:rFonts w:ascii="Times New Roman" w:hAnsi="Times New Roman" w:cs="Times New Roman"/>
        </w:rPr>
        <w:t xml:space="preserve">, Stefanie Lena </w:t>
      </w:r>
      <w:proofErr w:type="spellStart"/>
      <w:r w:rsidRPr="00EA59CF">
        <w:rPr>
          <w:rFonts w:ascii="Times New Roman" w:hAnsi="Times New Roman" w:cs="Times New Roman"/>
        </w:rPr>
        <w:t>Hille</w:t>
      </w:r>
      <w:proofErr w:type="spellEnd"/>
      <w:r w:rsidRPr="00EA59CF">
        <w:rPr>
          <w:rFonts w:ascii="Times New Roman" w:hAnsi="Times New Roman" w:cs="Times New Roman"/>
        </w:rPr>
        <w:t xml:space="preserve">, and Rolf </w:t>
      </w:r>
      <w:proofErr w:type="spellStart"/>
      <w:r w:rsidRPr="00EA59CF">
        <w:rPr>
          <w:rFonts w:ascii="Times New Roman" w:hAnsi="Times New Roman" w:cs="Times New Roman"/>
        </w:rPr>
        <w:t>Wüstenhagen</w:t>
      </w:r>
      <w:proofErr w:type="spellEnd"/>
      <w:r w:rsidRPr="00EA59CF">
        <w:rPr>
          <w:rFonts w:ascii="Times New Roman" w:hAnsi="Times New Roman" w:cs="Times New Roman"/>
        </w:rPr>
        <w:t>. "The influence of political orientation on the strength and temporal persistence of policy framing effects." Ecological Economics 142 (2017): 295-305.</w:t>
      </w:r>
      <w:r w:rsidRPr="00EA59CF">
        <w:t xml:space="preserve"> </w:t>
      </w:r>
    </w:p>
    <w:p w14:paraId="5ED9805F" w14:textId="3A34ECEF" w:rsidR="008F016D" w:rsidRPr="0019622B" w:rsidRDefault="008F016D" w:rsidP="00B83137">
      <w:pPr>
        <w:rPr>
          <w:rFonts w:ascii="Times New Roman" w:hAnsi="Times New Roman" w:cs="Times New Roman"/>
        </w:rPr>
      </w:pPr>
      <w:r w:rsidRPr="008F016D">
        <w:rPr>
          <w:rFonts w:ascii="Times New Roman" w:hAnsi="Times New Roman" w:cs="Times New Roman"/>
        </w:rPr>
        <w:t>Eckel, Catherine C., Mahmoud A. El-Gamal, and Rick K. Wilson. 2009 "Risk loving after the storm: A Bayesian-Network study of Hurricane Katrina evacuees." Journal of Economic Behavior &amp; Organization 69.2: 110-124.</w:t>
      </w:r>
    </w:p>
    <w:p w14:paraId="366B7F61" w14:textId="235DBECE" w:rsidR="0035380D" w:rsidRDefault="00953ACB" w:rsidP="00B83137">
      <w:pPr>
        <w:rPr>
          <w:rFonts w:ascii="Times New Roman" w:hAnsi="Times New Roman" w:cs="Times New Roman"/>
        </w:rPr>
      </w:pPr>
      <w:r w:rsidRPr="0019622B">
        <w:rPr>
          <w:rFonts w:ascii="Times New Roman" w:hAnsi="Times New Roman" w:cs="Times New Roman"/>
        </w:rPr>
        <w:t>Emanuel, K. 2017. Assessing the present and future probability of Hurricane Harvey’s rainfall. Proceedings of the National Academy of Sciences 114 (48):12681–84.</w:t>
      </w:r>
    </w:p>
    <w:p w14:paraId="12CB95B7" w14:textId="61742AFD" w:rsidR="00931BEA" w:rsidRDefault="00931BEA" w:rsidP="00931BEA">
      <w:pPr>
        <w:rPr>
          <w:rFonts w:ascii="Times New Roman" w:hAnsi="Times New Roman" w:cs="Times New Roman"/>
        </w:rPr>
      </w:pPr>
      <w:proofErr w:type="spellStart"/>
      <w:proofErr w:type="gramStart"/>
      <w:r w:rsidRPr="0019622B">
        <w:rPr>
          <w:rFonts w:ascii="Times New Roman" w:hAnsi="Times New Roman" w:cs="Times New Roman"/>
        </w:rPr>
        <w:t>Finucane,M</w:t>
      </w:r>
      <w:proofErr w:type="spellEnd"/>
      <w:r w:rsidRPr="0019622B">
        <w:rPr>
          <w:rFonts w:ascii="Times New Roman" w:hAnsi="Times New Roman" w:cs="Times New Roman"/>
        </w:rPr>
        <w:t>.</w:t>
      </w:r>
      <w:proofErr w:type="gramEnd"/>
      <w:r w:rsidRPr="0019622B">
        <w:rPr>
          <w:rFonts w:ascii="Times New Roman" w:hAnsi="Times New Roman" w:cs="Times New Roman"/>
        </w:rPr>
        <w:t xml:space="preserve"> L.,P. </w:t>
      </w:r>
      <w:proofErr w:type="spellStart"/>
      <w:r w:rsidRPr="0019622B">
        <w:rPr>
          <w:rFonts w:ascii="Times New Roman" w:hAnsi="Times New Roman" w:cs="Times New Roman"/>
        </w:rPr>
        <w:t>Slovic</w:t>
      </w:r>
      <w:proofErr w:type="spellEnd"/>
      <w:r w:rsidRPr="0019622B">
        <w:rPr>
          <w:rFonts w:ascii="Times New Roman" w:hAnsi="Times New Roman" w:cs="Times New Roman"/>
        </w:rPr>
        <w:t xml:space="preserve">, </w:t>
      </w:r>
      <w:proofErr w:type="spellStart"/>
      <w:r w:rsidRPr="0019622B">
        <w:rPr>
          <w:rFonts w:ascii="Times New Roman" w:hAnsi="Times New Roman" w:cs="Times New Roman"/>
        </w:rPr>
        <w:t>C.K.Mertz</w:t>
      </w:r>
      <w:proofErr w:type="spellEnd"/>
      <w:r w:rsidRPr="0019622B">
        <w:rPr>
          <w:rFonts w:ascii="Times New Roman" w:hAnsi="Times New Roman" w:cs="Times New Roman"/>
        </w:rPr>
        <w:t xml:space="preserve">, J. Flynn, </w:t>
      </w:r>
      <w:proofErr w:type="spellStart"/>
      <w:r w:rsidRPr="0019622B">
        <w:rPr>
          <w:rFonts w:ascii="Times New Roman" w:hAnsi="Times New Roman" w:cs="Times New Roman"/>
        </w:rPr>
        <w:t>andT.A</w:t>
      </w:r>
      <w:proofErr w:type="spellEnd"/>
      <w:r w:rsidRPr="0019622B">
        <w:rPr>
          <w:rFonts w:ascii="Times New Roman" w:hAnsi="Times New Roman" w:cs="Times New Roman"/>
        </w:rPr>
        <w:t>. Satterfield, 2000: Gender, race, and perceived risk: The ‘white male’ effect. Health Risk Soc., 2 (2), 159–172.</w:t>
      </w:r>
    </w:p>
    <w:p w14:paraId="40A207C6" w14:textId="1A569EB8" w:rsidR="008F016D" w:rsidRPr="0019622B" w:rsidRDefault="008F016D" w:rsidP="00931BEA">
      <w:pPr>
        <w:rPr>
          <w:rFonts w:ascii="Times New Roman" w:hAnsi="Times New Roman" w:cs="Times New Roman"/>
        </w:rPr>
      </w:pPr>
      <w:r w:rsidRPr="008F016D">
        <w:rPr>
          <w:rFonts w:ascii="Times New Roman" w:hAnsi="Times New Roman" w:cs="Times New Roman"/>
        </w:rPr>
        <w:t xml:space="preserve">Friedman, Nir, Moises </w:t>
      </w:r>
      <w:proofErr w:type="spellStart"/>
      <w:r w:rsidRPr="008F016D">
        <w:rPr>
          <w:rFonts w:ascii="Times New Roman" w:hAnsi="Times New Roman" w:cs="Times New Roman"/>
        </w:rPr>
        <w:t>Goldszmidt</w:t>
      </w:r>
      <w:proofErr w:type="spellEnd"/>
      <w:r w:rsidRPr="008F016D">
        <w:rPr>
          <w:rFonts w:ascii="Times New Roman" w:hAnsi="Times New Roman" w:cs="Times New Roman"/>
        </w:rPr>
        <w:t xml:space="preserve">, and Abraham </w:t>
      </w:r>
      <w:proofErr w:type="spellStart"/>
      <w:r w:rsidRPr="008F016D">
        <w:rPr>
          <w:rFonts w:ascii="Times New Roman" w:hAnsi="Times New Roman" w:cs="Times New Roman"/>
        </w:rPr>
        <w:t>Wyner</w:t>
      </w:r>
      <w:proofErr w:type="spellEnd"/>
      <w:r w:rsidRPr="008F016D">
        <w:rPr>
          <w:rFonts w:ascii="Times New Roman" w:hAnsi="Times New Roman" w:cs="Times New Roman"/>
        </w:rPr>
        <w:t>. "Data analysis with Bayesian networks: A bootstrap approach." Proceedings of the Fifteenth conference on Uncertainty in artificial intelligence. Morgan Kaufmann Publishers Inc., 1999.</w:t>
      </w:r>
    </w:p>
    <w:p w14:paraId="51533B36" w14:textId="61902158" w:rsidR="00CD2244" w:rsidRPr="0019622B" w:rsidRDefault="00CD2244" w:rsidP="00B83137">
      <w:pPr>
        <w:rPr>
          <w:rFonts w:ascii="Times New Roman" w:hAnsi="Times New Roman" w:cs="Times New Roman"/>
        </w:rPr>
      </w:pPr>
      <w:r w:rsidRPr="0019622B">
        <w:rPr>
          <w:rFonts w:ascii="Times New Roman" w:hAnsi="Times New Roman" w:cs="Times New Roman"/>
        </w:rPr>
        <w:t xml:space="preserve">Gallagher, J., 2014. Learning about an infrequent event: evidence from flood insurance take-up in the United States. Am. Econ. J. Appl. Econ. 6 (3), 206-233. </w:t>
      </w:r>
    </w:p>
    <w:p w14:paraId="5570C52B" w14:textId="0F213633" w:rsidR="00CD2244" w:rsidRDefault="00CD2244" w:rsidP="00B83137">
      <w:pPr>
        <w:rPr>
          <w:rFonts w:ascii="Times New Roman" w:hAnsi="Times New Roman" w:cs="Times New Roman"/>
        </w:rPr>
      </w:pPr>
      <w:r w:rsidRPr="0019622B">
        <w:rPr>
          <w:rFonts w:ascii="Times New Roman" w:hAnsi="Times New Roman" w:cs="Times New Roman"/>
        </w:rPr>
        <w:t>Ge, Y., Peacock, W.G., Lindell, M.K., 2011. Florida households' expected responses to hurricane hazard mitigation incentives. Risk Anal. 31 (10), 1676-1691.</w:t>
      </w:r>
    </w:p>
    <w:p w14:paraId="0829019F" w14:textId="16434F08" w:rsidR="008F016D" w:rsidRPr="0019622B" w:rsidRDefault="008F016D" w:rsidP="00B83137">
      <w:pPr>
        <w:rPr>
          <w:rFonts w:ascii="Times New Roman" w:hAnsi="Times New Roman" w:cs="Times New Roman"/>
        </w:rPr>
      </w:pPr>
      <w:proofErr w:type="spellStart"/>
      <w:r w:rsidRPr="008F016D">
        <w:rPr>
          <w:rFonts w:ascii="Times New Roman" w:hAnsi="Times New Roman" w:cs="Times New Roman"/>
        </w:rPr>
        <w:lastRenderedPageBreak/>
        <w:t>Gieder</w:t>
      </w:r>
      <w:proofErr w:type="spellEnd"/>
      <w:r w:rsidRPr="008F016D">
        <w:rPr>
          <w:rFonts w:ascii="Times New Roman" w:hAnsi="Times New Roman" w:cs="Times New Roman"/>
        </w:rPr>
        <w:t xml:space="preserve">, K. D. et al. </w:t>
      </w:r>
      <w:r>
        <w:rPr>
          <w:rFonts w:ascii="Times New Roman" w:hAnsi="Times New Roman" w:cs="Times New Roman"/>
        </w:rPr>
        <w:t xml:space="preserve">2014. </w:t>
      </w:r>
      <w:r w:rsidRPr="008F016D">
        <w:rPr>
          <w:rFonts w:ascii="Times New Roman" w:hAnsi="Times New Roman" w:cs="Times New Roman"/>
        </w:rPr>
        <w:t>A Bayesian network approach to predicting nest presence of the federally-threatened piping plover (</w:t>
      </w:r>
      <w:proofErr w:type="spellStart"/>
      <w:r w:rsidRPr="008F016D">
        <w:rPr>
          <w:rFonts w:ascii="Times New Roman" w:hAnsi="Times New Roman" w:cs="Times New Roman"/>
        </w:rPr>
        <w:t>Charadrius</w:t>
      </w:r>
      <w:proofErr w:type="spellEnd"/>
      <w:r w:rsidRPr="008F016D">
        <w:rPr>
          <w:rFonts w:ascii="Times New Roman" w:hAnsi="Times New Roman" w:cs="Times New Roman"/>
        </w:rPr>
        <w:t xml:space="preserve"> </w:t>
      </w:r>
      <w:proofErr w:type="spellStart"/>
      <w:r w:rsidRPr="008F016D">
        <w:rPr>
          <w:rFonts w:ascii="Times New Roman" w:hAnsi="Times New Roman" w:cs="Times New Roman"/>
        </w:rPr>
        <w:t>melodus</w:t>
      </w:r>
      <w:proofErr w:type="spellEnd"/>
      <w:r w:rsidRPr="008F016D">
        <w:rPr>
          <w:rFonts w:ascii="Times New Roman" w:hAnsi="Times New Roman" w:cs="Times New Roman"/>
        </w:rPr>
        <w:t>) using barrier island features. Ecol. Modelling 276, 38–50.</w:t>
      </w:r>
    </w:p>
    <w:p w14:paraId="59E17F09" w14:textId="2F3BABE4" w:rsidR="008E01F7" w:rsidRPr="0019622B" w:rsidRDefault="008E01F7" w:rsidP="008E01F7">
      <w:pPr>
        <w:rPr>
          <w:rFonts w:ascii="Times New Roman" w:hAnsi="Times New Roman" w:cs="Times New Roman"/>
        </w:rPr>
      </w:pPr>
      <w:r w:rsidRPr="0019622B">
        <w:rPr>
          <w:rFonts w:ascii="Times New Roman" w:hAnsi="Times New Roman" w:cs="Times New Roman"/>
        </w:rPr>
        <w:t xml:space="preserve">Goidel, K., Kenny, C., </w:t>
      </w:r>
      <w:proofErr w:type="spellStart"/>
      <w:r w:rsidRPr="0019622B">
        <w:rPr>
          <w:rFonts w:ascii="Times New Roman" w:hAnsi="Times New Roman" w:cs="Times New Roman"/>
        </w:rPr>
        <w:t>Climek</w:t>
      </w:r>
      <w:proofErr w:type="spellEnd"/>
      <w:r w:rsidRPr="0019622B">
        <w:rPr>
          <w:rFonts w:ascii="Times New Roman" w:hAnsi="Times New Roman" w:cs="Times New Roman"/>
        </w:rPr>
        <w:t xml:space="preserve">, M., Means, M., Swann, L., </w:t>
      </w:r>
      <w:proofErr w:type="spellStart"/>
      <w:r w:rsidRPr="0019622B">
        <w:rPr>
          <w:rFonts w:ascii="Times New Roman" w:hAnsi="Times New Roman" w:cs="Times New Roman"/>
        </w:rPr>
        <w:t>Sempier</w:t>
      </w:r>
      <w:proofErr w:type="spellEnd"/>
      <w:r w:rsidRPr="0019622B">
        <w:rPr>
          <w:rFonts w:ascii="Times New Roman" w:hAnsi="Times New Roman" w:cs="Times New Roman"/>
        </w:rPr>
        <w:t>, T., Schneider, M., 2012. Gulf Coast Climate Change Survey. Retrieved from: http://www.southernclimate.org/documents/resources/Climate_change_perception_survey_summary_NOAA_Sea_Grant_2012.pdf. Accessed 20 August 2018</w:t>
      </w:r>
    </w:p>
    <w:p w14:paraId="60BAF5E3" w14:textId="09975EFC" w:rsidR="00F615D4" w:rsidRPr="0019622B" w:rsidRDefault="00F615D4" w:rsidP="00F615D4">
      <w:pPr>
        <w:rPr>
          <w:rFonts w:ascii="Times New Roman" w:hAnsi="Times New Roman" w:cs="Times New Roman"/>
        </w:rPr>
      </w:pPr>
      <w:proofErr w:type="spellStart"/>
      <w:r w:rsidRPr="0019622B">
        <w:rPr>
          <w:rFonts w:ascii="Times New Roman" w:hAnsi="Times New Roman" w:cs="Times New Roman"/>
        </w:rPr>
        <w:t>Grothmann</w:t>
      </w:r>
      <w:proofErr w:type="spellEnd"/>
      <w:r w:rsidRPr="0019622B">
        <w:rPr>
          <w:rFonts w:ascii="Times New Roman" w:hAnsi="Times New Roman" w:cs="Times New Roman"/>
        </w:rPr>
        <w:t xml:space="preserve"> T, </w:t>
      </w:r>
      <w:proofErr w:type="spellStart"/>
      <w:r w:rsidRPr="0019622B">
        <w:rPr>
          <w:rFonts w:ascii="Times New Roman" w:hAnsi="Times New Roman" w:cs="Times New Roman"/>
        </w:rPr>
        <w:t>Reusswig</w:t>
      </w:r>
      <w:proofErr w:type="spellEnd"/>
      <w:r w:rsidRPr="0019622B">
        <w:rPr>
          <w:rFonts w:ascii="Times New Roman" w:hAnsi="Times New Roman" w:cs="Times New Roman"/>
        </w:rPr>
        <w:t xml:space="preserve"> F. People at risk of flooding: Why some residents take precautionary action while others do not. Natural Hazards, 2006; 38(1–2):101–120.</w:t>
      </w:r>
    </w:p>
    <w:p w14:paraId="0F23A259" w14:textId="7316D213" w:rsidR="0035380D" w:rsidRPr="0019622B" w:rsidRDefault="0035380D" w:rsidP="0035380D">
      <w:pPr>
        <w:rPr>
          <w:rFonts w:ascii="Times New Roman" w:hAnsi="Times New Roman" w:cs="Times New Roman"/>
        </w:rPr>
      </w:pPr>
      <w:proofErr w:type="spellStart"/>
      <w:r w:rsidRPr="0019622B">
        <w:rPr>
          <w:rFonts w:ascii="Times New Roman" w:hAnsi="Times New Roman" w:cs="Times New Roman"/>
        </w:rPr>
        <w:t>Hatzikyriakou</w:t>
      </w:r>
      <w:proofErr w:type="spellEnd"/>
      <w:r w:rsidRPr="0019622B">
        <w:rPr>
          <w:rFonts w:ascii="Times New Roman" w:hAnsi="Times New Roman" w:cs="Times New Roman"/>
        </w:rPr>
        <w:t xml:space="preserve"> A, Lin N, Gong J, Xian S, Hu X, Kennedy A. 2015. Component-based vulnerability analysis for residential structures subjected to storm surge impact from Hurricane Sandy. Nat. Hazards Rev.7(1): 05015005.</w:t>
      </w:r>
    </w:p>
    <w:p w14:paraId="4D8609B4" w14:textId="7C271C75" w:rsidR="00D839C5" w:rsidRPr="0019622B" w:rsidRDefault="00D839C5" w:rsidP="0035380D">
      <w:pPr>
        <w:rPr>
          <w:rFonts w:ascii="Times New Roman" w:hAnsi="Times New Roman" w:cs="Times New Roman"/>
        </w:rPr>
      </w:pPr>
      <w:r w:rsidRPr="0019622B">
        <w:rPr>
          <w:rFonts w:ascii="Times New Roman" w:hAnsi="Times New Roman" w:cs="Times New Roman"/>
        </w:rPr>
        <w:t xml:space="preserve">Horn, D. P. 2018. National flood Insurance Program: Selected Issues and Legislation in the 115th Congress. Congressional Research Service Report. Retrieved from: </w:t>
      </w:r>
      <w:hyperlink r:id="rId16" w:history="1">
        <w:r w:rsidRPr="0019622B">
          <w:rPr>
            <w:rStyle w:val="Hyperlink"/>
            <w:rFonts w:ascii="Times New Roman" w:hAnsi="Times New Roman" w:cs="Times New Roman"/>
            <w:color w:val="auto"/>
          </w:rPr>
          <w:t>https://fas.org/sgp/crs/homesec/R45099.pdf</w:t>
        </w:r>
      </w:hyperlink>
      <w:r w:rsidRPr="0019622B">
        <w:rPr>
          <w:rFonts w:ascii="Times New Roman" w:hAnsi="Times New Roman" w:cs="Times New Roman"/>
        </w:rPr>
        <w:t xml:space="preserve">. Accessed 21 August 2018. </w:t>
      </w:r>
    </w:p>
    <w:p w14:paraId="30191FD7" w14:textId="34928FC6" w:rsidR="00953ACB" w:rsidRDefault="00953ACB" w:rsidP="00953ACB">
      <w:pPr>
        <w:rPr>
          <w:rFonts w:ascii="Times New Roman" w:hAnsi="Times New Roman" w:cs="Times New Roman"/>
        </w:rPr>
      </w:pPr>
      <w:r w:rsidRPr="0019622B">
        <w:rPr>
          <w:rFonts w:ascii="Times New Roman" w:hAnsi="Times New Roman" w:cs="Times New Roman"/>
        </w:rPr>
        <w:t xml:space="preserve">Huang, S. K., M. K. Lindell, C. S. Prater, H. C. Wu, and L. K. </w:t>
      </w:r>
      <w:proofErr w:type="spellStart"/>
      <w:r w:rsidRPr="0019622B">
        <w:rPr>
          <w:rFonts w:ascii="Times New Roman" w:hAnsi="Times New Roman" w:cs="Times New Roman"/>
        </w:rPr>
        <w:t>Siebeneck</w:t>
      </w:r>
      <w:proofErr w:type="spellEnd"/>
      <w:r w:rsidRPr="0019622B">
        <w:rPr>
          <w:rFonts w:ascii="Times New Roman" w:hAnsi="Times New Roman" w:cs="Times New Roman"/>
        </w:rPr>
        <w:t>. 2012. Household evacuation decision making in response to Hurricane Ike. Natural Hazards Review 13:283–96.</w:t>
      </w:r>
    </w:p>
    <w:p w14:paraId="75A278D7" w14:textId="20BA4312" w:rsidR="008F016D" w:rsidRPr="0019622B" w:rsidRDefault="008F016D" w:rsidP="00953ACB">
      <w:pPr>
        <w:rPr>
          <w:rFonts w:ascii="Times New Roman" w:hAnsi="Times New Roman" w:cs="Times New Roman"/>
        </w:rPr>
      </w:pPr>
      <w:proofErr w:type="spellStart"/>
      <w:r w:rsidRPr="008F016D">
        <w:rPr>
          <w:rFonts w:ascii="Times New Roman" w:hAnsi="Times New Roman" w:cs="Times New Roman"/>
        </w:rPr>
        <w:t>Jäger</w:t>
      </w:r>
      <w:proofErr w:type="spellEnd"/>
      <w:r w:rsidRPr="008F016D">
        <w:rPr>
          <w:rFonts w:ascii="Times New Roman" w:hAnsi="Times New Roman" w:cs="Times New Roman"/>
        </w:rPr>
        <w:t>, W. S., et al. "A Bayesian network approach for coastal risk analysis and decision making. 2018" Coastal Engineering 134: 48-61.</w:t>
      </w:r>
    </w:p>
    <w:p w14:paraId="1E0289C8" w14:textId="4A3B0F2F" w:rsidR="00953ACB" w:rsidRPr="0019622B" w:rsidRDefault="00953ACB" w:rsidP="00953ACB">
      <w:pPr>
        <w:rPr>
          <w:rFonts w:ascii="Times New Roman" w:hAnsi="Times New Roman" w:cs="Times New Roman"/>
        </w:rPr>
      </w:pPr>
      <w:r w:rsidRPr="0019622B">
        <w:rPr>
          <w:rFonts w:ascii="Times New Roman" w:hAnsi="Times New Roman" w:cs="Times New Roman"/>
        </w:rPr>
        <w:t xml:space="preserve">Klima, K., Lin, N., Emanuel, K., Morgan, M.G., Grossmann, I., 2011. Hurricane modification and adaptation in </w:t>
      </w:r>
      <w:proofErr w:type="gramStart"/>
      <w:r w:rsidRPr="0019622B">
        <w:rPr>
          <w:rFonts w:ascii="Times New Roman" w:hAnsi="Times New Roman" w:cs="Times New Roman"/>
        </w:rPr>
        <w:t>Miami-Dade county</w:t>
      </w:r>
      <w:proofErr w:type="gramEnd"/>
      <w:r w:rsidRPr="0019622B">
        <w:rPr>
          <w:rFonts w:ascii="Times New Roman" w:hAnsi="Times New Roman" w:cs="Times New Roman"/>
        </w:rPr>
        <w:t>, Florida. Environ. Sci. Technol. 46 (2), 636-642.</w:t>
      </w:r>
    </w:p>
    <w:p w14:paraId="52F54A29" w14:textId="60BEA835" w:rsidR="00953ACB" w:rsidRPr="0019622B" w:rsidRDefault="00953ACB" w:rsidP="00953ACB">
      <w:pPr>
        <w:rPr>
          <w:rFonts w:ascii="Times New Roman" w:hAnsi="Times New Roman" w:cs="Times New Roman"/>
        </w:rPr>
      </w:pPr>
      <w:r w:rsidRPr="0019622B">
        <w:rPr>
          <w:rFonts w:ascii="Times New Roman" w:hAnsi="Times New Roman" w:cs="Times New Roman"/>
        </w:rPr>
        <w:t>Lin, N., and K. Emanuel. 2015. Grey swan tropical cyclones. Nature Climate Change 6:106–11.</w:t>
      </w:r>
    </w:p>
    <w:p w14:paraId="0D47E095" w14:textId="45FE7C88" w:rsidR="00953ACB" w:rsidRPr="0019622B" w:rsidRDefault="00953ACB" w:rsidP="00953ACB">
      <w:pPr>
        <w:rPr>
          <w:rFonts w:ascii="Times New Roman" w:hAnsi="Times New Roman" w:cs="Times New Roman"/>
        </w:rPr>
      </w:pPr>
      <w:r w:rsidRPr="0019622B">
        <w:rPr>
          <w:rFonts w:ascii="Times New Roman" w:hAnsi="Times New Roman" w:cs="Times New Roman"/>
        </w:rPr>
        <w:t>Lin, N., Kopp, R.E., Horton, B.P., Donnelly, J.P., 2016. Hurricane Sandy's flood frequency increasing from year 1900 to 2100. Proc. Natl. Acad. Sci. http:// dx.doi.org/10.1073/pnas.604386113.</w:t>
      </w:r>
    </w:p>
    <w:p w14:paraId="5B3064CC" w14:textId="551B18AB" w:rsidR="00B83137" w:rsidRDefault="00B83137" w:rsidP="00B83137">
      <w:pPr>
        <w:rPr>
          <w:rFonts w:ascii="Times New Roman" w:hAnsi="Times New Roman" w:cs="Times New Roman"/>
        </w:rPr>
      </w:pPr>
      <w:r w:rsidRPr="0019622B">
        <w:rPr>
          <w:rFonts w:ascii="Times New Roman" w:hAnsi="Times New Roman" w:cs="Times New Roman"/>
        </w:rPr>
        <w:t xml:space="preserve">Lindell MK, Hwang SN. </w:t>
      </w:r>
      <w:r w:rsidR="008F016D">
        <w:rPr>
          <w:rFonts w:ascii="Times New Roman" w:hAnsi="Times New Roman" w:cs="Times New Roman"/>
        </w:rPr>
        <w:t xml:space="preserve">2008 </w:t>
      </w:r>
      <w:r w:rsidRPr="0019622B">
        <w:rPr>
          <w:rFonts w:ascii="Times New Roman" w:hAnsi="Times New Roman" w:cs="Times New Roman"/>
        </w:rPr>
        <w:t xml:space="preserve">Household’s perceived personal risk and responses in a </w:t>
      </w:r>
      <w:proofErr w:type="spellStart"/>
      <w:r w:rsidRPr="0019622B">
        <w:rPr>
          <w:rFonts w:ascii="Times New Roman" w:hAnsi="Times New Roman" w:cs="Times New Roman"/>
        </w:rPr>
        <w:t>multihazard</w:t>
      </w:r>
      <w:proofErr w:type="spellEnd"/>
      <w:r w:rsidRPr="0019622B">
        <w:rPr>
          <w:rFonts w:ascii="Times New Roman" w:hAnsi="Times New Roman" w:cs="Times New Roman"/>
        </w:rPr>
        <w:t xml:space="preserve"> environment. Risk Analysis, 28(2):539–556</w:t>
      </w:r>
    </w:p>
    <w:p w14:paraId="2ABCBFA4" w14:textId="2AFDC92B" w:rsidR="008F016D" w:rsidRDefault="008F016D" w:rsidP="00B83137">
      <w:pPr>
        <w:rPr>
          <w:rFonts w:ascii="Times New Roman" w:hAnsi="Times New Roman" w:cs="Times New Roman"/>
        </w:rPr>
      </w:pPr>
      <w:proofErr w:type="spellStart"/>
      <w:r w:rsidRPr="008F016D">
        <w:rPr>
          <w:rFonts w:ascii="Times New Roman" w:hAnsi="Times New Roman" w:cs="Times New Roman"/>
        </w:rPr>
        <w:t>Marbach</w:t>
      </w:r>
      <w:proofErr w:type="spellEnd"/>
      <w:r w:rsidRPr="008F016D">
        <w:rPr>
          <w:rFonts w:ascii="Times New Roman" w:hAnsi="Times New Roman" w:cs="Times New Roman"/>
        </w:rPr>
        <w:t>, Daniel, et al.</w:t>
      </w:r>
      <w:r>
        <w:rPr>
          <w:rFonts w:ascii="Times New Roman" w:hAnsi="Times New Roman" w:cs="Times New Roman"/>
        </w:rPr>
        <w:t xml:space="preserve"> 2012.</w:t>
      </w:r>
      <w:r w:rsidRPr="008F016D">
        <w:rPr>
          <w:rFonts w:ascii="Times New Roman" w:hAnsi="Times New Roman" w:cs="Times New Roman"/>
        </w:rPr>
        <w:t xml:space="preserve"> "Wisdom of crowds for robust gene network</w:t>
      </w:r>
      <w:r>
        <w:rPr>
          <w:rFonts w:ascii="Times New Roman" w:hAnsi="Times New Roman" w:cs="Times New Roman"/>
        </w:rPr>
        <w:t xml:space="preserve"> inference." Nature methods 9.8,</w:t>
      </w:r>
      <w:r w:rsidRPr="008F016D">
        <w:rPr>
          <w:rFonts w:ascii="Times New Roman" w:hAnsi="Times New Roman" w:cs="Times New Roman"/>
        </w:rPr>
        <w:t xml:space="preserve"> 796.</w:t>
      </w:r>
    </w:p>
    <w:p w14:paraId="651B2ED1" w14:textId="1832E36A" w:rsidR="008F016D" w:rsidRPr="0019622B" w:rsidRDefault="008F016D" w:rsidP="00B83137">
      <w:pPr>
        <w:rPr>
          <w:rFonts w:ascii="Times New Roman" w:hAnsi="Times New Roman" w:cs="Times New Roman"/>
        </w:rPr>
      </w:pPr>
      <w:r w:rsidRPr="008F016D">
        <w:rPr>
          <w:rFonts w:ascii="Times New Roman" w:hAnsi="Times New Roman" w:cs="Times New Roman"/>
        </w:rPr>
        <w:t xml:space="preserve">Marek J. </w:t>
      </w:r>
      <w:proofErr w:type="spellStart"/>
      <w:r w:rsidRPr="008F016D">
        <w:rPr>
          <w:rFonts w:ascii="Times New Roman" w:hAnsi="Times New Roman" w:cs="Times New Roman"/>
        </w:rPr>
        <w:t>Druzdzel</w:t>
      </w:r>
      <w:proofErr w:type="spellEnd"/>
      <w:r w:rsidRPr="008F016D">
        <w:rPr>
          <w:rFonts w:ascii="Times New Roman" w:hAnsi="Times New Roman" w:cs="Times New Roman"/>
        </w:rPr>
        <w:t xml:space="preserve"> and Herbert A. Simon. Causality in Bayesian belief networks. 1993. In Proceedings of the Ninth Annual Conference on Uncertainty in Artificial Intelligence (UAI-93), pages 3-11, Morgan Kaufmann Publishers, Inc., San Francisco, CA.</w:t>
      </w:r>
    </w:p>
    <w:p w14:paraId="49D68AD6" w14:textId="2BEB7FD1" w:rsidR="00931BEA" w:rsidRDefault="00931BEA" w:rsidP="00931BEA">
      <w:pPr>
        <w:rPr>
          <w:rFonts w:ascii="Times New Roman" w:hAnsi="Times New Roman" w:cs="Times New Roman"/>
        </w:rPr>
      </w:pPr>
      <w:r w:rsidRPr="0019622B">
        <w:rPr>
          <w:rFonts w:ascii="Times New Roman" w:hAnsi="Times New Roman" w:cs="Times New Roman"/>
        </w:rPr>
        <w:t xml:space="preserve">Marshall, B. K., 2004: Gender, race, and perceived environmental risk: The ‘‘white male effect’’ in Cancer Alley, LA. </w:t>
      </w:r>
      <w:proofErr w:type="spellStart"/>
      <w:r w:rsidRPr="0019622B">
        <w:rPr>
          <w:rFonts w:ascii="Times New Roman" w:hAnsi="Times New Roman" w:cs="Times New Roman"/>
        </w:rPr>
        <w:t>Sociol</w:t>
      </w:r>
      <w:proofErr w:type="spellEnd"/>
      <w:r w:rsidRPr="0019622B">
        <w:rPr>
          <w:rFonts w:ascii="Times New Roman" w:hAnsi="Times New Roman" w:cs="Times New Roman"/>
        </w:rPr>
        <w:t>. Spectrum, 24, 453–478.</w:t>
      </w:r>
    </w:p>
    <w:p w14:paraId="576E2D8A" w14:textId="4466C121" w:rsidR="00931BEA" w:rsidRPr="0019622B" w:rsidRDefault="00931BEA" w:rsidP="00931BEA">
      <w:pPr>
        <w:rPr>
          <w:rFonts w:ascii="Times New Roman" w:hAnsi="Times New Roman" w:cs="Times New Roman"/>
        </w:rPr>
      </w:pPr>
      <w:r w:rsidRPr="0019622B">
        <w:rPr>
          <w:rFonts w:ascii="Times New Roman" w:hAnsi="Times New Roman" w:cs="Times New Roman"/>
        </w:rPr>
        <w:t>Maslow, A. H., 1943: A theory of human motivation. Psychol. Rev., 50, 370–396.</w:t>
      </w:r>
    </w:p>
    <w:p w14:paraId="35931D4F" w14:textId="7FA130DB" w:rsidR="00931BEA" w:rsidRPr="0019622B" w:rsidRDefault="00931BEA" w:rsidP="00931BEA">
      <w:pPr>
        <w:rPr>
          <w:rFonts w:ascii="Times New Roman" w:hAnsi="Times New Roman" w:cs="Times New Roman"/>
        </w:rPr>
      </w:pPr>
      <w:proofErr w:type="spellStart"/>
      <w:r w:rsidRPr="0019622B">
        <w:rPr>
          <w:rFonts w:ascii="Times New Roman" w:hAnsi="Times New Roman" w:cs="Times New Roman"/>
        </w:rPr>
        <w:t>McCright</w:t>
      </w:r>
      <w:proofErr w:type="spellEnd"/>
      <w:r w:rsidRPr="0019622B">
        <w:rPr>
          <w:rFonts w:ascii="Times New Roman" w:hAnsi="Times New Roman" w:cs="Times New Roman"/>
        </w:rPr>
        <w:t>, A. M., 2009: The social bases of climate change knowledge, concern, and policy support in the U.S. general public. Hofstra Law Rev., 37, 1017–1046.</w:t>
      </w:r>
    </w:p>
    <w:p w14:paraId="6E7F6C9A" w14:textId="5B8F32D6" w:rsidR="00931BEA" w:rsidRPr="0019622B" w:rsidRDefault="00931BEA" w:rsidP="00931BEA">
      <w:pPr>
        <w:rPr>
          <w:rFonts w:ascii="Times New Roman" w:hAnsi="Times New Roman" w:cs="Times New Roman"/>
        </w:rPr>
      </w:pPr>
      <w:proofErr w:type="spellStart"/>
      <w:r w:rsidRPr="0019622B">
        <w:rPr>
          <w:rFonts w:ascii="Times New Roman" w:hAnsi="Times New Roman" w:cs="Times New Roman"/>
        </w:rPr>
        <w:t>McCright</w:t>
      </w:r>
      <w:proofErr w:type="spellEnd"/>
      <w:r w:rsidRPr="0019622B">
        <w:rPr>
          <w:rFonts w:ascii="Times New Roman" w:hAnsi="Times New Roman" w:cs="Times New Roman"/>
        </w:rPr>
        <w:t xml:space="preserve">, A. M., and R. E. Dunlap, 2011a: The politicization of climate change and polarization in the American public’s views of global warming, 2001–2010. </w:t>
      </w:r>
      <w:proofErr w:type="spellStart"/>
      <w:r w:rsidRPr="0019622B">
        <w:rPr>
          <w:rFonts w:ascii="Times New Roman" w:hAnsi="Times New Roman" w:cs="Times New Roman"/>
        </w:rPr>
        <w:t>Sociol</w:t>
      </w:r>
      <w:proofErr w:type="spellEnd"/>
      <w:r w:rsidRPr="0019622B">
        <w:rPr>
          <w:rFonts w:ascii="Times New Roman" w:hAnsi="Times New Roman" w:cs="Times New Roman"/>
        </w:rPr>
        <w:t>. Quart., 52, 155–194.</w:t>
      </w:r>
    </w:p>
    <w:p w14:paraId="350BEF92" w14:textId="5777C776" w:rsidR="00931BEA" w:rsidRPr="0019622B" w:rsidRDefault="00931BEA" w:rsidP="00931BEA">
      <w:pPr>
        <w:rPr>
          <w:rFonts w:ascii="Times New Roman" w:hAnsi="Times New Roman" w:cs="Times New Roman"/>
        </w:rPr>
      </w:pPr>
      <w:proofErr w:type="spellStart"/>
      <w:r w:rsidRPr="0019622B">
        <w:rPr>
          <w:rFonts w:ascii="Times New Roman" w:hAnsi="Times New Roman" w:cs="Times New Roman"/>
        </w:rPr>
        <w:lastRenderedPageBreak/>
        <w:t>McCright</w:t>
      </w:r>
      <w:proofErr w:type="spellEnd"/>
      <w:r w:rsidRPr="0019622B">
        <w:rPr>
          <w:rFonts w:ascii="Times New Roman" w:hAnsi="Times New Roman" w:cs="Times New Roman"/>
        </w:rPr>
        <w:t>, A. M., and R. E. Dunlap, 2011b: Cool dudes: The denial of climate change among conservative white males in the United States. Global Environ. Change, 21, 1163–1172.</w:t>
      </w:r>
    </w:p>
    <w:p w14:paraId="332F1BA5" w14:textId="7FCC7DC8" w:rsidR="00B83137" w:rsidRPr="0019622B" w:rsidRDefault="00B83137" w:rsidP="00B83137">
      <w:pPr>
        <w:rPr>
          <w:rFonts w:ascii="Times New Roman" w:hAnsi="Times New Roman" w:cs="Times New Roman"/>
        </w:rPr>
      </w:pPr>
      <w:r w:rsidRPr="0019622B">
        <w:rPr>
          <w:rFonts w:ascii="Times New Roman" w:hAnsi="Times New Roman" w:cs="Times New Roman"/>
        </w:rPr>
        <w:t xml:space="preserve">Miceli R, </w:t>
      </w:r>
      <w:proofErr w:type="spellStart"/>
      <w:r w:rsidRPr="0019622B">
        <w:rPr>
          <w:rFonts w:ascii="Times New Roman" w:hAnsi="Times New Roman" w:cs="Times New Roman"/>
        </w:rPr>
        <w:t>Sotgiu</w:t>
      </w:r>
      <w:proofErr w:type="spellEnd"/>
      <w:r w:rsidRPr="0019622B">
        <w:rPr>
          <w:rFonts w:ascii="Times New Roman" w:hAnsi="Times New Roman" w:cs="Times New Roman"/>
        </w:rPr>
        <w:t xml:space="preserve"> I, </w:t>
      </w:r>
      <w:proofErr w:type="spellStart"/>
      <w:r w:rsidRPr="0019622B">
        <w:rPr>
          <w:rFonts w:ascii="Times New Roman" w:hAnsi="Times New Roman" w:cs="Times New Roman"/>
        </w:rPr>
        <w:t>Settanni</w:t>
      </w:r>
      <w:proofErr w:type="spellEnd"/>
      <w:r w:rsidRPr="0019622B">
        <w:rPr>
          <w:rFonts w:ascii="Times New Roman" w:hAnsi="Times New Roman" w:cs="Times New Roman"/>
        </w:rPr>
        <w:t xml:space="preserve"> M. Disaster preparedness and perception of flood risk: A study in an alpine valley in Italy. Journal of Environmental Psychology, 2008; 28(2):164–173.</w:t>
      </w:r>
    </w:p>
    <w:p w14:paraId="630266F4" w14:textId="6656137B" w:rsidR="0035380D" w:rsidRDefault="0035380D" w:rsidP="00B83137">
      <w:pPr>
        <w:rPr>
          <w:rFonts w:ascii="Times New Roman" w:hAnsi="Times New Roman" w:cs="Times New Roman"/>
        </w:rPr>
      </w:pPr>
      <w:r w:rsidRPr="0019622B">
        <w:rPr>
          <w:rFonts w:ascii="Times New Roman" w:hAnsi="Times New Roman" w:cs="Times New Roman"/>
        </w:rPr>
        <w:t>Michel-</w:t>
      </w:r>
      <w:proofErr w:type="spellStart"/>
      <w:r w:rsidRPr="0019622B">
        <w:rPr>
          <w:rFonts w:ascii="Times New Roman" w:hAnsi="Times New Roman" w:cs="Times New Roman"/>
        </w:rPr>
        <w:t>Kerjan</w:t>
      </w:r>
      <w:proofErr w:type="spellEnd"/>
      <w:r w:rsidRPr="0019622B">
        <w:rPr>
          <w:rFonts w:ascii="Times New Roman" w:hAnsi="Times New Roman" w:cs="Times New Roman"/>
        </w:rPr>
        <w:t xml:space="preserve">, E.O., </w:t>
      </w:r>
      <w:proofErr w:type="spellStart"/>
      <w:r w:rsidRPr="0019622B">
        <w:rPr>
          <w:rFonts w:ascii="Times New Roman" w:hAnsi="Times New Roman" w:cs="Times New Roman"/>
        </w:rPr>
        <w:t>Kousky</w:t>
      </w:r>
      <w:proofErr w:type="spellEnd"/>
      <w:r w:rsidRPr="0019622B">
        <w:rPr>
          <w:rFonts w:ascii="Times New Roman" w:hAnsi="Times New Roman" w:cs="Times New Roman"/>
        </w:rPr>
        <w:t>, C., 2010. Come rain or shine: evidence on flood insurance purchases in Flor</w:t>
      </w:r>
      <w:r w:rsidR="00953ACB" w:rsidRPr="0019622B">
        <w:rPr>
          <w:rFonts w:ascii="Times New Roman" w:hAnsi="Times New Roman" w:cs="Times New Roman"/>
        </w:rPr>
        <w:t xml:space="preserve">ida. J. Risk </w:t>
      </w:r>
      <w:proofErr w:type="spellStart"/>
      <w:r w:rsidR="00953ACB" w:rsidRPr="0019622B">
        <w:rPr>
          <w:rFonts w:ascii="Times New Roman" w:hAnsi="Times New Roman" w:cs="Times New Roman"/>
        </w:rPr>
        <w:t>Insur</w:t>
      </w:r>
      <w:proofErr w:type="spellEnd"/>
      <w:r w:rsidR="00953ACB" w:rsidRPr="0019622B">
        <w:rPr>
          <w:rFonts w:ascii="Times New Roman" w:hAnsi="Times New Roman" w:cs="Times New Roman"/>
        </w:rPr>
        <w:t>. 77 (2), 369-</w:t>
      </w:r>
      <w:r w:rsidRPr="0019622B">
        <w:rPr>
          <w:rFonts w:ascii="Times New Roman" w:hAnsi="Times New Roman" w:cs="Times New Roman"/>
        </w:rPr>
        <w:t>397</w:t>
      </w:r>
    </w:p>
    <w:p w14:paraId="0F364D7F" w14:textId="64819AC2" w:rsidR="008F016D" w:rsidRPr="0019622B" w:rsidRDefault="008F016D" w:rsidP="00B83137">
      <w:pPr>
        <w:rPr>
          <w:rFonts w:ascii="Times New Roman" w:hAnsi="Times New Roman" w:cs="Times New Roman"/>
        </w:rPr>
      </w:pPr>
      <w:proofErr w:type="spellStart"/>
      <w:r w:rsidRPr="008F016D">
        <w:rPr>
          <w:rFonts w:ascii="Times New Roman" w:hAnsi="Times New Roman" w:cs="Times New Roman"/>
        </w:rPr>
        <w:t>Nasrabadi</w:t>
      </w:r>
      <w:proofErr w:type="spellEnd"/>
      <w:r w:rsidRPr="008F016D">
        <w:rPr>
          <w:rFonts w:ascii="Times New Roman" w:hAnsi="Times New Roman" w:cs="Times New Roman"/>
        </w:rPr>
        <w:t>, Nasser M. 2007 "Pattern recognition and machine learning." Journal of electronic imaging 16.4: 049901.</w:t>
      </w:r>
    </w:p>
    <w:p w14:paraId="421A6CF8" w14:textId="7370ACD2" w:rsidR="00953ACB" w:rsidRDefault="00953ACB" w:rsidP="00B83137">
      <w:pPr>
        <w:rPr>
          <w:rFonts w:ascii="Times New Roman" w:hAnsi="Times New Roman" w:cs="Times New Roman"/>
        </w:rPr>
      </w:pPr>
      <w:r w:rsidRPr="0019622B">
        <w:rPr>
          <w:rFonts w:ascii="Times New Roman" w:hAnsi="Times New Roman" w:cs="Times New Roman"/>
        </w:rPr>
        <w:t xml:space="preserve">Nicholls, R.J., </w:t>
      </w:r>
      <w:proofErr w:type="spellStart"/>
      <w:r w:rsidRPr="0019622B">
        <w:rPr>
          <w:rFonts w:ascii="Times New Roman" w:hAnsi="Times New Roman" w:cs="Times New Roman"/>
        </w:rPr>
        <w:t>Cazenave</w:t>
      </w:r>
      <w:proofErr w:type="spellEnd"/>
      <w:r w:rsidRPr="0019622B">
        <w:rPr>
          <w:rFonts w:ascii="Times New Roman" w:hAnsi="Times New Roman" w:cs="Times New Roman"/>
        </w:rPr>
        <w:t xml:space="preserve">, A., 2010. Sea-level rise and its impact on coastal zones. Science 328 (5985), 1517e1520. </w:t>
      </w:r>
      <w:hyperlink r:id="rId17" w:history="1">
        <w:r w:rsidR="008A4109" w:rsidRPr="0019622B">
          <w:rPr>
            <w:rStyle w:val="Hyperlink"/>
            <w:rFonts w:ascii="Times New Roman" w:hAnsi="Times New Roman" w:cs="Times New Roman"/>
            <w:color w:val="auto"/>
          </w:rPr>
          <w:t>http://dx.doi.org/10.1126/science.1185782</w:t>
        </w:r>
      </w:hyperlink>
      <w:r w:rsidRPr="0019622B">
        <w:rPr>
          <w:rFonts w:ascii="Times New Roman" w:hAnsi="Times New Roman" w:cs="Times New Roman"/>
        </w:rPr>
        <w:t>.</w:t>
      </w:r>
    </w:p>
    <w:p w14:paraId="3BE0E17D" w14:textId="6C15FA85" w:rsidR="008A4109" w:rsidRPr="0019622B" w:rsidRDefault="008A4109" w:rsidP="00B83137">
      <w:pPr>
        <w:rPr>
          <w:rFonts w:ascii="Times New Roman" w:hAnsi="Times New Roman" w:cs="Times New Roman"/>
        </w:rPr>
      </w:pPr>
      <w:r w:rsidRPr="0019622B">
        <w:rPr>
          <w:rFonts w:ascii="Times New Roman" w:hAnsi="Times New Roman" w:cs="Times New Roman"/>
        </w:rPr>
        <w:t xml:space="preserve">Pearl, Judea. </w:t>
      </w:r>
      <w:r w:rsidR="008F016D">
        <w:rPr>
          <w:rFonts w:ascii="Times New Roman" w:hAnsi="Times New Roman" w:cs="Times New Roman"/>
        </w:rPr>
        <w:t xml:space="preserve">2014. </w:t>
      </w:r>
      <w:r w:rsidRPr="0019622B">
        <w:rPr>
          <w:rFonts w:ascii="Times New Roman" w:hAnsi="Times New Roman" w:cs="Times New Roman"/>
        </w:rPr>
        <w:t>Probabilistic reasoning in intelligent systems: networks of</w:t>
      </w:r>
      <w:r w:rsidR="008F016D">
        <w:rPr>
          <w:rFonts w:ascii="Times New Roman" w:hAnsi="Times New Roman" w:cs="Times New Roman"/>
        </w:rPr>
        <w:t xml:space="preserve"> plausible inference. Elsevier.</w:t>
      </w:r>
    </w:p>
    <w:p w14:paraId="28596081" w14:textId="75DB847C" w:rsidR="00305B56" w:rsidRDefault="00305B56" w:rsidP="00305B56">
      <w:pPr>
        <w:rPr>
          <w:rFonts w:ascii="Times New Roman" w:hAnsi="Times New Roman" w:cs="Times New Roman"/>
        </w:rPr>
      </w:pPr>
      <w:proofErr w:type="spellStart"/>
      <w:r w:rsidRPr="0019622B">
        <w:rPr>
          <w:rFonts w:ascii="Times New Roman" w:hAnsi="Times New Roman" w:cs="Times New Roman"/>
        </w:rPr>
        <w:t>Pielke</w:t>
      </w:r>
      <w:proofErr w:type="spellEnd"/>
      <w:r w:rsidRPr="0019622B">
        <w:rPr>
          <w:rFonts w:ascii="Times New Roman" w:hAnsi="Times New Roman" w:cs="Times New Roman"/>
        </w:rPr>
        <w:t xml:space="preserve"> R</w:t>
      </w:r>
      <w:r w:rsidR="00F53099" w:rsidRPr="0019622B">
        <w:rPr>
          <w:rFonts w:ascii="Times New Roman" w:hAnsi="Times New Roman" w:cs="Times New Roman"/>
        </w:rPr>
        <w:t>.</w:t>
      </w:r>
      <w:r w:rsidRPr="0019622B">
        <w:rPr>
          <w:rFonts w:ascii="Times New Roman" w:hAnsi="Times New Roman" w:cs="Times New Roman"/>
        </w:rPr>
        <w:t>A</w:t>
      </w:r>
      <w:r w:rsidR="00F53099" w:rsidRPr="0019622B">
        <w:rPr>
          <w:rFonts w:ascii="Times New Roman" w:hAnsi="Times New Roman" w:cs="Times New Roman"/>
        </w:rPr>
        <w:t>.</w:t>
      </w:r>
      <w:r w:rsidRPr="0019622B">
        <w:rPr>
          <w:rFonts w:ascii="Times New Roman" w:hAnsi="Times New Roman" w:cs="Times New Roman"/>
        </w:rPr>
        <w:t>J</w:t>
      </w:r>
      <w:r w:rsidR="00F53099" w:rsidRPr="0019622B">
        <w:rPr>
          <w:rFonts w:ascii="Times New Roman" w:hAnsi="Times New Roman" w:cs="Times New Roman"/>
        </w:rPr>
        <w:t>.</w:t>
      </w:r>
      <w:r w:rsidRPr="0019622B">
        <w:rPr>
          <w:rFonts w:ascii="Times New Roman" w:hAnsi="Times New Roman" w:cs="Times New Roman"/>
        </w:rPr>
        <w:t xml:space="preserve">, Gratz J, </w:t>
      </w:r>
      <w:proofErr w:type="spellStart"/>
      <w:r w:rsidRPr="0019622B">
        <w:rPr>
          <w:rFonts w:ascii="Times New Roman" w:hAnsi="Times New Roman" w:cs="Times New Roman"/>
        </w:rPr>
        <w:t>Landsea</w:t>
      </w:r>
      <w:proofErr w:type="spellEnd"/>
      <w:r w:rsidRPr="0019622B">
        <w:rPr>
          <w:rFonts w:ascii="Times New Roman" w:hAnsi="Times New Roman" w:cs="Times New Roman"/>
        </w:rPr>
        <w:t xml:space="preserve"> CW, Collins D, Saunders MA, </w:t>
      </w:r>
      <w:proofErr w:type="spellStart"/>
      <w:r w:rsidRPr="0019622B">
        <w:rPr>
          <w:rFonts w:ascii="Times New Roman" w:hAnsi="Times New Roman" w:cs="Times New Roman"/>
        </w:rPr>
        <w:t>Musulin</w:t>
      </w:r>
      <w:proofErr w:type="spellEnd"/>
      <w:r w:rsidRPr="0019622B">
        <w:rPr>
          <w:rFonts w:ascii="Times New Roman" w:hAnsi="Times New Roman" w:cs="Times New Roman"/>
        </w:rPr>
        <w:t xml:space="preserve"> R. 2008. Normalized hurricane damage in the United States: 1900-2005. Nat. Hazards Rev. 9(1): 29–42.</w:t>
      </w:r>
    </w:p>
    <w:p w14:paraId="3DB1276E" w14:textId="190F82E4" w:rsidR="008F016D" w:rsidRPr="008F016D" w:rsidRDefault="008F016D" w:rsidP="008F016D">
      <w:pPr>
        <w:rPr>
          <w:rFonts w:ascii="Times New Roman" w:hAnsi="Times New Roman" w:cs="Times New Roman"/>
        </w:rPr>
      </w:pPr>
      <w:r w:rsidRPr="008F016D">
        <w:rPr>
          <w:rFonts w:ascii="Times New Roman" w:hAnsi="Times New Roman" w:cs="Times New Roman"/>
        </w:rPr>
        <w:t>Scutari, Marco, et al. "Bayesian Networks Analysis of Malocclusion Data." Scient</w:t>
      </w:r>
      <w:r>
        <w:rPr>
          <w:rFonts w:ascii="Times New Roman" w:hAnsi="Times New Roman" w:cs="Times New Roman"/>
        </w:rPr>
        <w:t>ific Reports 7.1 (2017): 15236.</w:t>
      </w:r>
    </w:p>
    <w:p w14:paraId="2140E128" w14:textId="10BF284F" w:rsidR="00931BEA" w:rsidRPr="0019622B" w:rsidRDefault="00931BEA" w:rsidP="00305B56">
      <w:pPr>
        <w:rPr>
          <w:rFonts w:ascii="Times New Roman" w:hAnsi="Times New Roman" w:cs="Times New Roman"/>
        </w:rPr>
      </w:pPr>
      <w:r w:rsidRPr="0019622B">
        <w:rPr>
          <w:rFonts w:ascii="Times New Roman" w:hAnsi="Times New Roman" w:cs="Times New Roman"/>
        </w:rPr>
        <w:t xml:space="preserve">Shao, W., </w:t>
      </w:r>
      <w:proofErr w:type="spellStart"/>
      <w:r w:rsidRPr="0019622B">
        <w:rPr>
          <w:rFonts w:ascii="Times New Roman" w:hAnsi="Times New Roman" w:cs="Times New Roman"/>
        </w:rPr>
        <w:t>Keim</w:t>
      </w:r>
      <w:proofErr w:type="spellEnd"/>
      <w:r w:rsidRPr="0019622B">
        <w:rPr>
          <w:rFonts w:ascii="Times New Roman" w:hAnsi="Times New Roman" w:cs="Times New Roman"/>
        </w:rPr>
        <w:t>, B. D., Garand, J.C., and Hamilton, L.C., 2014, “Weather, climate, and the economy: explaining risk perceptions of global warming, 2001-2010,” Weather, Climate, and Society 6, 119-134.</w:t>
      </w:r>
    </w:p>
    <w:p w14:paraId="7F5A472D" w14:textId="4F140C0E" w:rsidR="00736D98" w:rsidRPr="0019622B" w:rsidRDefault="00F53099" w:rsidP="00F53099">
      <w:pPr>
        <w:autoSpaceDE w:val="0"/>
        <w:autoSpaceDN w:val="0"/>
        <w:adjustRightInd w:val="0"/>
        <w:spacing w:after="0" w:line="240" w:lineRule="auto"/>
        <w:rPr>
          <w:rFonts w:ascii="Times New Roman" w:hAnsi="Times New Roman" w:cs="Times New Roman"/>
        </w:rPr>
      </w:pPr>
      <w:r w:rsidRPr="0019622B">
        <w:rPr>
          <w:rFonts w:ascii="Times New Roman" w:hAnsi="Times New Roman" w:cs="Times New Roman"/>
        </w:rPr>
        <w:t xml:space="preserve">Shao, W., and K. Goidel. 2016. Seeing is believing? An examination of perceptions of local weather conditions and climate change among residents in the US </w:t>
      </w:r>
      <w:proofErr w:type="spellStart"/>
      <w:r w:rsidRPr="0019622B">
        <w:rPr>
          <w:rFonts w:ascii="Times New Roman" w:hAnsi="Times New Roman" w:cs="Times New Roman"/>
        </w:rPr>
        <w:t>GulfCoast</w:t>
      </w:r>
      <w:proofErr w:type="spellEnd"/>
      <w:r w:rsidRPr="0019622B">
        <w:rPr>
          <w:rFonts w:ascii="Times New Roman" w:hAnsi="Times New Roman" w:cs="Times New Roman"/>
        </w:rPr>
        <w:t>. Risk Analysis 36 (11):2136–57.</w:t>
      </w:r>
    </w:p>
    <w:p w14:paraId="4F1F56A4" w14:textId="004BBE74" w:rsidR="00931BEA" w:rsidRPr="0019622B" w:rsidRDefault="00931BEA" w:rsidP="00F53099">
      <w:pPr>
        <w:autoSpaceDE w:val="0"/>
        <w:autoSpaceDN w:val="0"/>
        <w:adjustRightInd w:val="0"/>
        <w:spacing w:after="0" w:line="240" w:lineRule="auto"/>
        <w:rPr>
          <w:rFonts w:ascii="Times New Roman" w:hAnsi="Times New Roman" w:cs="Times New Roman"/>
        </w:rPr>
      </w:pPr>
    </w:p>
    <w:p w14:paraId="60351EEF" w14:textId="14D39EEE" w:rsidR="00F53099" w:rsidRPr="0019622B" w:rsidRDefault="00931BEA" w:rsidP="00F53099">
      <w:pPr>
        <w:autoSpaceDE w:val="0"/>
        <w:autoSpaceDN w:val="0"/>
        <w:adjustRightInd w:val="0"/>
        <w:spacing w:after="0" w:line="240" w:lineRule="auto"/>
        <w:rPr>
          <w:rFonts w:ascii="Times New Roman" w:hAnsi="Times New Roman" w:cs="Times New Roman"/>
        </w:rPr>
      </w:pPr>
      <w:r w:rsidRPr="0019622B">
        <w:rPr>
          <w:rFonts w:ascii="Times New Roman" w:hAnsi="Times New Roman" w:cs="Times New Roman"/>
        </w:rPr>
        <w:t xml:space="preserve">Shao, W., Xian, S., </w:t>
      </w:r>
      <w:proofErr w:type="spellStart"/>
      <w:r w:rsidRPr="0019622B">
        <w:rPr>
          <w:rFonts w:ascii="Times New Roman" w:hAnsi="Times New Roman" w:cs="Times New Roman"/>
        </w:rPr>
        <w:t>Keim</w:t>
      </w:r>
      <w:proofErr w:type="spellEnd"/>
      <w:r w:rsidRPr="0019622B">
        <w:rPr>
          <w:rFonts w:ascii="Times New Roman" w:hAnsi="Times New Roman" w:cs="Times New Roman"/>
        </w:rPr>
        <w:t>, B. D., Goidel, K., and Lin, N. 2017 a “Understanding perceptions of changing hurricane strength along the U.S. Gulf Coast” International Journal of Climatology</w:t>
      </w:r>
      <w:r w:rsidRPr="0019622B">
        <w:t xml:space="preserve"> </w:t>
      </w:r>
      <w:r w:rsidRPr="0019622B">
        <w:rPr>
          <w:rFonts w:ascii="Times New Roman" w:hAnsi="Times New Roman" w:cs="Times New Roman"/>
        </w:rPr>
        <w:t>DOI:10.1002/joc.4805</w:t>
      </w:r>
    </w:p>
    <w:p w14:paraId="651BD672" w14:textId="77777777" w:rsidR="00931BEA" w:rsidRPr="0019622B" w:rsidRDefault="00931BEA" w:rsidP="00F53099">
      <w:pPr>
        <w:autoSpaceDE w:val="0"/>
        <w:autoSpaceDN w:val="0"/>
        <w:adjustRightInd w:val="0"/>
        <w:spacing w:after="0" w:line="240" w:lineRule="auto"/>
        <w:rPr>
          <w:rFonts w:ascii="Times New Roman" w:hAnsi="Times New Roman" w:cs="Times New Roman"/>
          <w:sz w:val="24"/>
          <w:szCs w:val="24"/>
        </w:rPr>
      </w:pPr>
    </w:p>
    <w:p w14:paraId="7D8DCD44" w14:textId="332D90C8" w:rsidR="00CD2244" w:rsidRPr="0019622B" w:rsidRDefault="00CD2244" w:rsidP="00305B56">
      <w:pPr>
        <w:rPr>
          <w:rFonts w:ascii="Times New Roman" w:hAnsi="Times New Roman" w:cs="Times New Roman"/>
        </w:rPr>
      </w:pPr>
      <w:r w:rsidRPr="0019622B">
        <w:rPr>
          <w:rFonts w:ascii="Times New Roman" w:hAnsi="Times New Roman" w:cs="Times New Roman"/>
        </w:rPr>
        <w:t xml:space="preserve">Shao, W., S. Xian, N. Lin, H. </w:t>
      </w:r>
      <w:proofErr w:type="spellStart"/>
      <w:r w:rsidRPr="0019622B">
        <w:rPr>
          <w:rFonts w:ascii="Times New Roman" w:hAnsi="Times New Roman" w:cs="Times New Roman"/>
        </w:rPr>
        <w:t>Kunreuther</w:t>
      </w:r>
      <w:proofErr w:type="spellEnd"/>
      <w:r w:rsidRPr="0019622B">
        <w:rPr>
          <w:rFonts w:ascii="Times New Roman" w:hAnsi="Times New Roman" w:cs="Times New Roman"/>
        </w:rPr>
        <w:t>, N. Jackson, and K. Goidel. 201</w:t>
      </w:r>
      <w:r w:rsidR="00931BEA" w:rsidRPr="0019622B">
        <w:rPr>
          <w:rFonts w:ascii="Times New Roman" w:hAnsi="Times New Roman" w:cs="Times New Roman"/>
        </w:rPr>
        <w:t>7 b</w:t>
      </w:r>
      <w:r w:rsidRPr="0019622B">
        <w:rPr>
          <w:rFonts w:ascii="Times New Roman" w:hAnsi="Times New Roman" w:cs="Times New Roman"/>
        </w:rPr>
        <w:t xml:space="preserve">. Understanding the effects of past flood events, perceived and estimated flood risks on individuals’ voluntary flood insurance purchase behaviors. Water Research 108:391–400. </w:t>
      </w:r>
    </w:p>
    <w:p w14:paraId="5B790933" w14:textId="174F0F8B" w:rsidR="00CD2244" w:rsidRPr="0019622B" w:rsidRDefault="00CD2244" w:rsidP="00305B56">
      <w:pPr>
        <w:rPr>
          <w:rFonts w:ascii="Times New Roman" w:hAnsi="Times New Roman" w:cs="Times New Roman"/>
        </w:rPr>
      </w:pPr>
      <w:r w:rsidRPr="0019622B">
        <w:rPr>
          <w:rFonts w:ascii="Times New Roman" w:hAnsi="Times New Roman" w:cs="Times New Roman"/>
        </w:rPr>
        <w:t>Shao, W., S. Xian, N. Lin, and M. Small. 2017</w:t>
      </w:r>
      <w:r w:rsidR="00931BEA" w:rsidRPr="0019622B">
        <w:rPr>
          <w:rFonts w:ascii="Times New Roman" w:hAnsi="Times New Roman" w:cs="Times New Roman"/>
        </w:rPr>
        <w:t xml:space="preserve"> c</w:t>
      </w:r>
      <w:r w:rsidRPr="0019622B">
        <w:rPr>
          <w:rFonts w:ascii="Times New Roman" w:hAnsi="Times New Roman" w:cs="Times New Roman"/>
        </w:rPr>
        <w:t>. A sequential model relating risk exposure, perception and public support for coastal flood adaptation measures. Water Research 122:216–25.</w:t>
      </w:r>
    </w:p>
    <w:p w14:paraId="4DE8C12D" w14:textId="10FD5A32" w:rsidR="00B83137" w:rsidRDefault="00B83137" w:rsidP="00B83137">
      <w:pPr>
        <w:rPr>
          <w:rFonts w:ascii="Times New Roman" w:hAnsi="Times New Roman" w:cs="Times New Roman"/>
        </w:rPr>
      </w:pPr>
      <w:r w:rsidRPr="0019622B">
        <w:rPr>
          <w:rFonts w:ascii="Times New Roman" w:hAnsi="Times New Roman" w:cs="Times New Roman"/>
        </w:rPr>
        <w:t xml:space="preserve">Siegrist M, </w:t>
      </w:r>
      <w:proofErr w:type="spellStart"/>
      <w:r w:rsidRPr="0019622B">
        <w:rPr>
          <w:rFonts w:ascii="Times New Roman" w:hAnsi="Times New Roman" w:cs="Times New Roman"/>
        </w:rPr>
        <w:t>Gutscher</w:t>
      </w:r>
      <w:proofErr w:type="spellEnd"/>
      <w:r w:rsidRPr="0019622B">
        <w:rPr>
          <w:rFonts w:ascii="Times New Roman" w:hAnsi="Times New Roman" w:cs="Times New Roman"/>
        </w:rPr>
        <w:t xml:space="preserve"> H. Flooding risks: A comparison of lay people’s perceptions and expert’s assessments in Switzerland. Risk Analysis, 2006; 26(4):971–979.</w:t>
      </w:r>
    </w:p>
    <w:p w14:paraId="6279F938" w14:textId="211833BC" w:rsidR="008F016D" w:rsidRPr="0019622B" w:rsidRDefault="008F016D" w:rsidP="00B83137">
      <w:pPr>
        <w:rPr>
          <w:rFonts w:ascii="Times New Roman" w:hAnsi="Times New Roman" w:cs="Times New Roman"/>
        </w:rPr>
      </w:pPr>
      <w:proofErr w:type="spellStart"/>
      <w:r w:rsidRPr="008F016D">
        <w:rPr>
          <w:rFonts w:ascii="Times New Roman" w:hAnsi="Times New Roman" w:cs="Times New Roman"/>
        </w:rPr>
        <w:t>Sklearn</w:t>
      </w:r>
      <w:proofErr w:type="spellEnd"/>
      <w:r w:rsidRPr="008F016D">
        <w:rPr>
          <w:rFonts w:ascii="Times New Roman" w:hAnsi="Times New Roman" w:cs="Times New Roman"/>
        </w:rPr>
        <w:t xml:space="preserve"> 2007 http://scikit-learn.org/stable/tutorial/machine_learning_map/</w:t>
      </w:r>
    </w:p>
    <w:p w14:paraId="459856CC" w14:textId="310E3C64" w:rsidR="00D25F17" w:rsidRPr="0019622B" w:rsidRDefault="00D25F17" w:rsidP="00B83137">
      <w:pPr>
        <w:rPr>
          <w:rFonts w:ascii="Times New Roman" w:hAnsi="Times New Roman" w:cs="Times New Roman"/>
        </w:rPr>
      </w:pPr>
      <w:r w:rsidRPr="0019622B">
        <w:rPr>
          <w:rFonts w:ascii="Times New Roman" w:hAnsi="Times New Roman" w:cs="Times New Roman"/>
        </w:rPr>
        <w:t>Wang, C., Zhang, H., Feng, K., &amp; Li, Q. (2017). Assessing hurricane damage costs in the presence of vulnerability model uncertainty. Natural Hazards, 85(3), 1621-1635.</w:t>
      </w:r>
    </w:p>
    <w:p w14:paraId="783DB6C0" w14:textId="2895B286" w:rsidR="00F615D4" w:rsidRPr="0019622B" w:rsidRDefault="00F615D4" w:rsidP="00F615D4">
      <w:pPr>
        <w:rPr>
          <w:rFonts w:ascii="Times New Roman" w:hAnsi="Times New Roman" w:cs="Times New Roman"/>
        </w:rPr>
      </w:pPr>
      <w:r w:rsidRPr="0019622B">
        <w:rPr>
          <w:rFonts w:ascii="Times New Roman" w:hAnsi="Times New Roman" w:cs="Times New Roman"/>
        </w:rPr>
        <w:t xml:space="preserve">Weinstein ND, Rothman AJ, </w:t>
      </w:r>
      <w:proofErr w:type="spellStart"/>
      <w:r w:rsidRPr="0019622B">
        <w:rPr>
          <w:rFonts w:ascii="Times New Roman" w:hAnsi="Times New Roman" w:cs="Times New Roman"/>
        </w:rPr>
        <w:t>Nicolich</w:t>
      </w:r>
      <w:proofErr w:type="spellEnd"/>
      <w:r w:rsidRPr="0019622B">
        <w:rPr>
          <w:rFonts w:ascii="Times New Roman" w:hAnsi="Times New Roman" w:cs="Times New Roman"/>
        </w:rPr>
        <w:t xml:space="preserve"> M. Use of correlational data to examine the effects of risk perceptions on precautionary </w:t>
      </w:r>
      <w:proofErr w:type="spellStart"/>
      <w:r w:rsidRPr="0019622B">
        <w:rPr>
          <w:rFonts w:ascii="Times New Roman" w:hAnsi="Times New Roman" w:cs="Times New Roman"/>
        </w:rPr>
        <w:t>behaviour</w:t>
      </w:r>
      <w:proofErr w:type="spellEnd"/>
      <w:r w:rsidRPr="0019622B">
        <w:rPr>
          <w:rFonts w:ascii="Times New Roman" w:hAnsi="Times New Roman" w:cs="Times New Roman"/>
        </w:rPr>
        <w:t>. Psychology and Health, 1998; 13:479–501.</w:t>
      </w:r>
    </w:p>
    <w:p w14:paraId="11EE92D4" w14:textId="0364117D" w:rsidR="00CD2244" w:rsidRPr="0019622B" w:rsidRDefault="00CD2244" w:rsidP="00F615D4">
      <w:pPr>
        <w:rPr>
          <w:rFonts w:ascii="Times New Roman" w:hAnsi="Times New Roman" w:cs="Times New Roman"/>
        </w:rPr>
      </w:pPr>
      <w:r w:rsidRPr="0019622B">
        <w:rPr>
          <w:rFonts w:ascii="Times New Roman" w:hAnsi="Times New Roman" w:cs="Times New Roman"/>
        </w:rPr>
        <w:t xml:space="preserve">Whitehead, J.C., Edwards, B., Van </w:t>
      </w:r>
      <w:proofErr w:type="spellStart"/>
      <w:r w:rsidRPr="0019622B">
        <w:rPr>
          <w:rFonts w:ascii="Times New Roman" w:hAnsi="Times New Roman" w:cs="Times New Roman"/>
        </w:rPr>
        <w:t>Willigen</w:t>
      </w:r>
      <w:proofErr w:type="spellEnd"/>
      <w:r w:rsidRPr="0019622B">
        <w:rPr>
          <w:rFonts w:ascii="Times New Roman" w:hAnsi="Times New Roman" w:cs="Times New Roman"/>
        </w:rPr>
        <w:t xml:space="preserve">, M., </w:t>
      </w:r>
      <w:proofErr w:type="spellStart"/>
      <w:r w:rsidRPr="0019622B">
        <w:rPr>
          <w:rFonts w:ascii="Times New Roman" w:hAnsi="Times New Roman" w:cs="Times New Roman"/>
        </w:rPr>
        <w:t>Maiolo</w:t>
      </w:r>
      <w:proofErr w:type="spellEnd"/>
      <w:r w:rsidRPr="0019622B">
        <w:rPr>
          <w:rFonts w:ascii="Times New Roman" w:hAnsi="Times New Roman" w:cs="Times New Roman"/>
        </w:rPr>
        <w:t>, J.R., Wilson, K., Smith, K.T., 2000. Heading for higher ground: factors affecting real and hypothetical hurricane evacuation behavior. Glob. Environ. Chang. Part B Environ. Hazards 2 (4), 133-142.</w:t>
      </w:r>
    </w:p>
    <w:p w14:paraId="5484D049" w14:textId="452269E2" w:rsidR="00305B56" w:rsidRPr="0019622B" w:rsidRDefault="00305B56" w:rsidP="00305B56">
      <w:pPr>
        <w:rPr>
          <w:rFonts w:ascii="Times New Roman" w:hAnsi="Times New Roman" w:cs="Times New Roman"/>
        </w:rPr>
      </w:pPr>
      <w:r w:rsidRPr="0019622B">
        <w:rPr>
          <w:rFonts w:ascii="Times New Roman" w:hAnsi="Times New Roman" w:cs="Times New Roman"/>
        </w:rPr>
        <w:lastRenderedPageBreak/>
        <w:t xml:space="preserve">Xian, S., Lin, N., </w:t>
      </w:r>
      <w:proofErr w:type="spellStart"/>
      <w:r w:rsidRPr="0019622B">
        <w:rPr>
          <w:rFonts w:ascii="Times New Roman" w:hAnsi="Times New Roman" w:cs="Times New Roman"/>
        </w:rPr>
        <w:t>Hatzikyriakou</w:t>
      </w:r>
      <w:proofErr w:type="spellEnd"/>
      <w:r w:rsidRPr="0019622B">
        <w:rPr>
          <w:rFonts w:ascii="Times New Roman" w:hAnsi="Times New Roman" w:cs="Times New Roman"/>
        </w:rPr>
        <w:t xml:space="preserve">, A., 2015. Storm surge damage to residential areas: a quantitative analysis for Hurricane Sandy in comparison with FEMA flood map. </w:t>
      </w:r>
      <w:r w:rsidR="00953ACB" w:rsidRPr="0019622B">
        <w:rPr>
          <w:rFonts w:ascii="Times New Roman" w:hAnsi="Times New Roman" w:cs="Times New Roman"/>
        </w:rPr>
        <w:t>Nat. Hazards 79 (3), 1867-</w:t>
      </w:r>
      <w:r w:rsidRPr="0019622B">
        <w:rPr>
          <w:rFonts w:ascii="Times New Roman" w:hAnsi="Times New Roman" w:cs="Times New Roman"/>
        </w:rPr>
        <w:t>1888.</w:t>
      </w:r>
    </w:p>
    <w:p w14:paraId="1701BA5A" w14:textId="77777777" w:rsidR="00551CCC" w:rsidRPr="0019622B" w:rsidRDefault="00551CCC" w:rsidP="00B83137">
      <w:pPr>
        <w:rPr>
          <w:rFonts w:ascii="Times New Roman" w:hAnsi="Times New Roman" w:cs="Times New Roman"/>
        </w:rPr>
      </w:pPr>
      <w:r w:rsidRPr="0019622B">
        <w:rPr>
          <w:rFonts w:ascii="Times New Roman" w:hAnsi="Times New Roman" w:cs="Times New Roman"/>
        </w:rPr>
        <w:t xml:space="preserve">Xian, S., Feng, K., Lin, N., </w:t>
      </w:r>
      <w:proofErr w:type="spellStart"/>
      <w:r w:rsidRPr="0019622B">
        <w:rPr>
          <w:rFonts w:ascii="Times New Roman" w:hAnsi="Times New Roman" w:cs="Times New Roman"/>
        </w:rPr>
        <w:t>Marsooli</w:t>
      </w:r>
      <w:proofErr w:type="spellEnd"/>
      <w:r w:rsidRPr="0019622B">
        <w:rPr>
          <w:rFonts w:ascii="Times New Roman" w:hAnsi="Times New Roman" w:cs="Times New Roman"/>
        </w:rPr>
        <w:t xml:space="preserve">, R., </w:t>
      </w:r>
      <w:proofErr w:type="spellStart"/>
      <w:r w:rsidRPr="0019622B">
        <w:rPr>
          <w:rFonts w:ascii="Times New Roman" w:hAnsi="Times New Roman" w:cs="Times New Roman"/>
        </w:rPr>
        <w:t>Chavas</w:t>
      </w:r>
      <w:proofErr w:type="spellEnd"/>
      <w:r w:rsidRPr="0019622B">
        <w:rPr>
          <w:rFonts w:ascii="Times New Roman" w:hAnsi="Times New Roman" w:cs="Times New Roman"/>
        </w:rPr>
        <w:t xml:space="preserve">, D., Chen, J., &amp; </w:t>
      </w:r>
      <w:proofErr w:type="spellStart"/>
      <w:r w:rsidRPr="0019622B">
        <w:rPr>
          <w:rFonts w:ascii="Times New Roman" w:hAnsi="Times New Roman" w:cs="Times New Roman"/>
        </w:rPr>
        <w:t>Hatzikyriakou</w:t>
      </w:r>
      <w:proofErr w:type="spellEnd"/>
      <w:r w:rsidRPr="0019622B">
        <w:rPr>
          <w:rFonts w:ascii="Times New Roman" w:hAnsi="Times New Roman" w:cs="Times New Roman"/>
        </w:rPr>
        <w:t>, A. (2018). Brief communication: Rapid assessment of damaged residential buildings in the Florida Keys after Hurricane Irma. Natural Hazards and Earth System Sciences, 18(7), 2041-2045.</w:t>
      </w:r>
    </w:p>
    <w:p w14:paraId="2651689E" w14:textId="3F24B35A" w:rsidR="002E017A" w:rsidRPr="0019622B" w:rsidRDefault="00B83137" w:rsidP="002E017A">
      <w:pPr>
        <w:rPr>
          <w:rFonts w:ascii="Times New Roman" w:hAnsi="Times New Roman" w:cs="Times New Roman"/>
        </w:rPr>
      </w:pPr>
      <w:proofErr w:type="spellStart"/>
      <w:r w:rsidRPr="0019622B">
        <w:rPr>
          <w:rFonts w:ascii="Times New Roman" w:hAnsi="Times New Roman" w:cs="Times New Roman"/>
        </w:rPr>
        <w:t>Zaleskiewicz</w:t>
      </w:r>
      <w:proofErr w:type="spellEnd"/>
      <w:r w:rsidRPr="0019622B">
        <w:rPr>
          <w:rFonts w:ascii="Times New Roman" w:hAnsi="Times New Roman" w:cs="Times New Roman"/>
        </w:rPr>
        <w:t xml:space="preserve"> T, </w:t>
      </w:r>
      <w:proofErr w:type="spellStart"/>
      <w:r w:rsidRPr="0019622B">
        <w:rPr>
          <w:rFonts w:ascii="Times New Roman" w:hAnsi="Times New Roman" w:cs="Times New Roman"/>
        </w:rPr>
        <w:t>Piskorz</w:t>
      </w:r>
      <w:proofErr w:type="spellEnd"/>
      <w:r w:rsidRPr="0019622B">
        <w:rPr>
          <w:rFonts w:ascii="Times New Roman" w:hAnsi="Times New Roman" w:cs="Times New Roman"/>
        </w:rPr>
        <w:t xml:space="preserve"> Z, </w:t>
      </w:r>
      <w:proofErr w:type="spellStart"/>
      <w:r w:rsidRPr="0019622B">
        <w:rPr>
          <w:rFonts w:ascii="Times New Roman" w:hAnsi="Times New Roman" w:cs="Times New Roman"/>
        </w:rPr>
        <w:t>Borkowska</w:t>
      </w:r>
      <w:proofErr w:type="spellEnd"/>
      <w:r w:rsidRPr="0019622B">
        <w:rPr>
          <w:rFonts w:ascii="Times New Roman" w:hAnsi="Times New Roman" w:cs="Times New Roman"/>
        </w:rPr>
        <w:t xml:space="preserve"> A. </w:t>
      </w:r>
      <w:r w:rsidR="008A4109" w:rsidRPr="0019622B">
        <w:rPr>
          <w:rFonts w:ascii="Times New Roman" w:hAnsi="Times New Roman" w:cs="Times New Roman"/>
        </w:rPr>
        <w:t xml:space="preserve">2002 </w:t>
      </w:r>
      <w:r w:rsidRPr="0019622B">
        <w:rPr>
          <w:rFonts w:ascii="Times New Roman" w:hAnsi="Times New Roman" w:cs="Times New Roman"/>
        </w:rPr>
        <w:t>Fear or money? Decisions on insuring oneself against flooding. Risk, Decision and Policy, 7:221–233.</w:t>
      </w:r>
    </w:p>
    <w:p w14:paraId="1C273444" w14:textId="40A3EB79" w:rsidR="002E017A" w:rsidRPr="0019622B" w:rsidRDefault="002E017A" w:rsidP="002E017A">
      <w:pPr>
        <w:rPr>
          <w:rFonts w:ascii="Times New Roman" w:hAnsi="Times New Roman" w:cs="Times New Roman"/>
        </w:rPr>
      </w:pPr>
      <w:r w:rsidRPr="0019622B">
        <w:rPr>
          <w:rFonts w:ascii="Times New Roman" w:hAnsi="Times New Roman" w:cs="Times New Roman"/>
        </w:rPr>
        <w:t xml:space="preserve">Zhou, Quan, Dongping Fang, and </w:t>
      </w:r>
      <w:proofErr w:type="spellStart"/>
      <w:r w:rsidRPr="0019622B">
        <w:rPr>
          <w:rFonts w:ascii="Times New Roman" w:hAnsi="Times New Roman" w:cs="Times New Roman"/>
        </w:rPr>
        <w:t>Xiaoming</w:t>
      </w:r>
      <w:proofErr w:type="spellEnd"/>
      <w:r w:rsidRPr="0019622B">
        <w:rPr>
          <w:rFonts w:ascii="Times New Roman" w:hAnsi="Times New Roman" w:cs="Times New Roman"/>
        </w:rPr>
        <w:t xml:space="preserve"> Wang.</w:t>
      </w:r>
      <w:r w:rsidR="008A4109" w:rsidRPr="0019622B">
        <w:t xml:space="preserve"> </w:t>
      </w:r>
      <w:r w:rsidR="008A4109" w:rsidRPr="0019622B">
        <w:rPr>
          <w:rFonts w:ascii="Times New Roman" w:hAnsi="Times New Roman" w:cs="Times New Roman"/>
        </w:rPr>
        <w:t>2008</w:t>
      </w:r>
      <w:r w:rsidRPr="0019622B">
        <w:rPr>
          <w:rFonts w:ascii="Times New Roman" w:hAnsi="Times New Roman" w:cs="Times New Roman"/>
        </w:rPr>
        <w:t xml:space="preserve"> "A method to identify strategies for the improvement of human safety behavior by considering safety climate and personal experience." Safety Science 46.10: 1406-1419.</w:t>
      </w:r>
    </w:p>
    <w:p w14:paraId="270CD764" w14:textId="77777777" w:rsidR="002E017A" w:rsidRPr="0019622B" w:rsidRDefault="002E017A" w:rsidP="002E017A">
      <w:pPr>
        <w:rPr>
          <w:rFonts w:ascii="Times New Roman" w:hAnsi="Times New Roman" w:cs="Times New Roman"/>
        </w:rPr>
      </w:pPr>
    </w:p>
    <w:p w14:paraId="20CFA6CC" w14:textId="77777777" w:rsidR="002E017A" w:rsidRPr="0019622B" w:rsidRDefault="002E017A" w:rsidP="002E017A">
      <w:pPr>
        <w:rPr>
          <w:rFonts w:ascii="Times New Roman" w:hAnsi="Times New Roman" w:cs="Times New Roman"/>
        </w:rPr>
      </w:pPr>
    </w:p>
    <w:p w14:paraId="55F263B1" w14:textId="77777777" w:rsidR="002E017A" w:rsidRPr="0019622B" w:rsidRDefault="002E017A" w:rsidP="002E017A">
      <w:pPr>
        <w:rPr>
          <w:rFonts w:ascii="Times New Roman" w:hAnsi="Times New Roman" w:cs="Times New Roman"/>
        </w:rPr>
      </w:pPr>
    </w:p>
    <w:p w14:paraId="1CA20AC5" w14:textId="77777777" w:rsidR="002E017A" w:rsidRPr="0019622B" w:rsidRDefault="002E017A" w:rsidP="002E017A">
      <w:pPr>
        <w:rPr>
          <w:rFonts w:ascii="Times New Roman" w:hAnsi="Times New Roman" w:cs="Times New Roman"/>
        </w:rPr>
      </w:pPr>
    </w:p>
    <w:p w14:paraId="6D6833FD" w14:textId="77777777" w:rsidR="002E017A" w:rsidRPr="0019622B" w:rsidRDefault="002E017A" w:rsidP="00B83137">
      <w:pPr>
        <w:rPr>
          <w:rFonts w:ascii="Times New Roman" w:hAnsi="Times New Roman" w:cs="Times New Roman"/>
        </w:rPr>
      </w:pPr>
    </w:p>
    <w:sectPr w:rsidR="002E017A" w:rsidRPr="0019622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9" w:author="Ning Lin" w:date="2018-10-10T11:11:00Z" w:initials="NL">
    <w:p w14:paraId="38C96469" w14:textId="4596BE79" w:rsidR="008F72DF" w:rsidRDefault="008F72DF">
      <w:pPr>
        <w:pStyle w:val="CommentText"/>
      </w:pPr>
      <w:r>
        <w:rPr>
          <w:rStyle w:val="CommentReference"/>
        </w:rPr>
        <w:annotationRef/>
      </w:r>
      <w:r>
        <w:t>The trade-off is an interesting question</w:t>
      </w:r>
      <w:r w:rsidR="00C94DF9">
        <w:t xml:space="preserve">, and the results </w:t>
      </w:r>
      <w:proofErr w:type="gramStart"/>
      <w:r w:rsidR="00C94DF9">
        <w:t>seem to support</w:t>
      </w:r>
      <w:proofErr w:type="gramEnd"/>
      <w:r w:rsidR="00C94DF9">
        <w:t xml:space="preserve"> the first logic. But “trade-off” is not the direct central point. </w:t>
      </w:r>
      <w:proofErr w:type="gramStart"/>
      <w:r w:rsidR="00C94DF9">
        <w:t>So</w:t>
      </w:r>
      <w:proofErr w:type="gramEnd"/>
      <w:r w:rsidR="00C94DF9">
        <w:t xml:space="preserve"> should we first </w:t>
      </w:r>
      <w:proofErr w:type="spellStart"/>
      <w:r w:rsidR="00C94DF9">
        <w:t>dicuss</w:t>
      </w:r>
      <w:proofErr w:type="spellEnd"/>
      <w:r w:rsidR="00C94DF9">
        <w:t xml:space="preserve"> about the </w:t>
      </w:r>
      <w:proofErr w:type="spellStart"/>
      <w:r w:rsidR="00C94DF9">
        <w:t>curret</w:t>
      </w:r>
      <w:proofErr w:type="spellEnd"/>
      <w:r w:rsidR="00C94DF9">
        <w:t xml:space="preserve"> understanding or lack of understanding of the mechanism of flood mitigation decision (similarly as that for flood insurance decision discussed above). The “trade off” point can then </w:t>
      </w:r>
      <w:proofErr w:type="spellStart"/>
      <w:r w:rsidR="00C94DF9">
        <w:t>used</w:t>
      </w:r>
      <w:proofErr w:type="spellEnd"/>
      <w:r w:rsidR="00C94DF9">
        <w:t xml:space="preserve"> to link insurance decision and overall mitigation decision. But this “trade off” question may be </w:t>
      </w:r>
      <w:proofErr w:type="spellStart"/>
      <w:r w:rsidR="00C94DF9">
        <w:t>revisted</w:t>
      </w:r>
      <w:proofErr w:type="spellEnd"/>
      <w:r w:rsidR="00C94DF9">
        <w:t xml:space="preserve"> at the hypothesis section, results, and </w:t>
      </w:r>
      <w:proofErr w:type="spellStart"/>
      <w:r w:rsidR="00C94DF9">
        <w:t>conclution</w:t>
      </w:r>
      <w:proofErr w:type="spellEnd"/>
      <w:r w:rsidR="00C94DF9">
        <w:t xml:space="preserve">. </w:t>
      </w:r>
    </w:p>
  </w:comment>
  <w:comment w:id="54" w:author="Ning Lin" w:date="2018-10-04T10:54:00Z" w:initials="NL">
    <w:p w14:paraId="0DCD2727" w14:textId="4E57FFAE" w:rsidR="00FE7631" w:rsidRDefault="00FE7631">
      <w:pPr>
        <w:pStyle w:val="CommentText"/>
      </w:pPr>
      <w:r>
        <w:rPr>
          <w:rStyle w:val="CommentReference"/>
        </w:rPr>
        <w:annotationRef/>
      </w:r>
      <w:r>
        <w:t>should this be moved to “Results and Discussion”?</w:t>
      </w:r>
    </w:p>
  </w:comment>
  <w:comment w:id="65" w:author="Ning Lin" w:date="2018-10-10T11:50:00Z" w:initials="NL">
    <w:p w14:paraId="5A059956" w14:textId="575FDF52" w:rsidR="005B0100" w:rsidRDefault="005B0100">
      <w:pPr>
        <w:pStyle w:val="CommentText"/>
      </w:pPr>
      <w:r>
        <w:rPr>
          <w:rStyle w:val="CommentReference"/>
        </w:rPr>
        <w:annotationRef/>
      </w:r>
      <w:r>
        <w:t xml:space="preserve">The limitation of flood map may be discussed later in discussion. I think here we need to just define “informed risk” as inferred from flood map. </w:t>
      </w:r>
    </w:p>
  </w:comment>
  <w:comment w:id="180" w:author="Ning Lin" w:date="2018-10-10T12:31:00Z" w:initials="NL">
    <w:p w14:paraId="246E4941" w14:textId="00909DD7" w:rsidR="00B10070" w:rsidRDefault="00B10070">
      <w:pPr>
        <w:pStyle w:val="CommentText"/>
      </w:pPr>
      <w:r>
        <w:rPr>
          <w:rStyle w:val="CommentReference"/>
        </w:rPr>
        <w:annotationRef/>
      </w:r>
      <w:r>
        <w:t xml:space="preserve">Should the four categories be mentioned here. </w:t>
      </w:r>
    </w:p>
  </w:comment>
  <w:comment w:id="181" w:author="Ning Lin" w:date="2018-10-10T12:30:00Z" w:initials="NL">
    <w:p w14:paraId="3B4F1DBD" w14:textId="5D9E7EAB" w:rsidR="00B10070" w:rsidRDefault="00B10070">
      <w:pPr>
        <w:pStyle w:val="CommentText"/>
      </w:pPr>
      <w:r>
        <w:rPr>
          <w:rStyle w:val="CommentReference"/>
        </w:rPr>
        <w:annotationRef/>
      </w:r>
      <w:r>
        <w:t xml:space="preserve">What is the </w:t>
      </w:r>
      <w:proofErr w:type="spellStart"/>
      <w:r>
        <w:t>differene</w:t>
      </w:r>
      <w:proofErr w:type="spellEnd"/>
      <w:r>
        <w:t xml:space="preserve"> between this as the flood insurance purchase behavior. </w:t>
      </w:r>
    </w:p>
  </w:comment>
  <w:comment w:id="183" w:author="Ning Lin" w:date="2018-10-10T12:32:00Z" w:initials="NL">
    <w:p w14:paraId="4F2A5763" w14:textId="21985455" w:rsidR="007C45A0" w:rsidRDefault="007C45A0">
      <w:pPr>
        <w:pStyle w:val="CommentText"/>
      </w:pPr>
      <w:r>
        <w:rPr>
          <w:rStyle w:val="CommentReference"/>
        </w:rPr>
        <w:annotationRef/>
      </w:r>
      <w:r>
        <w:t xml:space="preserve">It’s good to mention </w:t>
      </w:r>
      <w:proofErr w:type="spellStart"/>
      <w:r>
        <w:t>thses</w:t>
      </w:r>
      <w:proofErr w:type="spellEnd"/>
      <w:r>
        <w:t xml:space="preserve"> </w:t>
      </w:r>
      <w:proofErr w:type="spellStart"/>
      <w:r>
        <w:t>variavles</w:t>
      </w:r>
      <w:proofErr w:type="spellEnd"/>
      <w:r>
        <w:t xml:space="preserve"> and cite papers, but are </w:t>
      </w:r>
      <w:proofErr w:type="gramStart"/>
      <w:r>
        <w:t>these detailed/specific discussion</w:t>
      </w:r>
      <w:proofErr w:type="gramEnd"/>
      <w:r>
        <w:t xml:space="preserve"> necessary?</w:t>
      </w:r>
      <w:r w:rsidR="00CE024A">
        <w:t xml:space="preserve"> The next paragraph may also be shortened a bit?</w:t>
      </w:r>
    </w:p>
  </w:comment>
  <w:comment w:id="195" w:author="Ning Lin" w:date="2018-10-10T12:35:00Z" w:initials="NL">
    <w:p w14:paraId="10354650" w14:textId="3B9DEC6F" w:rsidR="00CE024A" w:rsidRDefault="00CE024A">
      <w:pPr>
        <w:pStyle w:val="CommentText"/>
      </w:pPr>
      <w:r>
        <w:rPr>
          <w:rStyle w:val="CommentReference"/>
        </w:rPr>
        <w:annotationRef/>
      </w:r>
      <w:r>
        <w:t>Add “such as…” or “including…”?</w:t>
      </w:r>
    </w:p>
  </w:comment>
  <w:comment w:id="198" w:author="Ning Lin" w:date="2018-10-10T12:36:00Z" w:initials="NL">
    <w:p w14:paraId="3484232F" w14:textId="4B6DD677" w:rsidR="00CE024A" w:rsidRDefault="00CE024A">
      <w:pPr>
        <w:pStyle w:val="CommentText"/>
      </w:pPr>
      <w:r>
        <w:rPr>
          <w:rStyle w:val="CommentReference"/>
        </w:rPr>
        <w:annotationRef/>
      </w:r>
      <w:r>
        <w:t>?</w:t>
      </w:r>
    </w:p>
  </w:comment>
  <w:comment w:id="189" w:author="Ning Lin" w:date="2018-10-10T14:26:00Z" w:initials="NL">
    <w:p w14:paraId="76618750" w14:textId="7D2620A9" w:rsidR="0037730C" w:rsidRDefault="0037730C">
      <w:pPr>
        <w:pStyle w:val="CommentText"/>
      </w:pPr>
      <w:r>
        <w:rPr>
          <w:rStyle w:val="CommentReference"/>
        </w:rPr>
        <w:annotationRef/>
      </w:r>
      <w:r>
        <w:t xml:space="preserve">This may be extended to explain the third layer. </w:t>
      </w:r>
    </w:p>
  </w:comment>
  <w:comment w:id="223" w:author="Ning Lin" w:date="2018-10-10T14:49:00Z" w:initials="NL">
    <w:p w14:paraId="713917AC" w14:textId="4D402F4A" w:rsidR="004B0DAE" w:rsidRDefault="004B0DAE">
      <w:pPr>
        <w:pStyle w:val="CommentText"/>
      </w:pPr>
      <w:r>
        <w:rPr>
          <w:rStyle w:val="CommentReference"/>
        </w:rPr>
        <w:annotationRef/>
      </w:r>
      <w:r>
        <w:t xml:space="preserve">Better to add some words of our variables to link the technique back to the application for answering the proposed questions. Also, would be good to give a couple examples on what one can do with the posted BN. </w:t>
      </w:r>
    </w:p>
  </w:comment>
  <w:comment w:id="291" w:author="Shao\,\ Wanyun" w:date="2018-09-17T21:19:00Z" w:initials="SW">
    <w:p w14:paraId="4BFFA14E" w14:textId="4301831B" w:rsidR="003159B2" w:rsidRDefault="003159B2">
      <w:pPr>
        <w:pStyle w:val="CommentText"/>
      </w:pPr>
      <w:r>
        <w:rPr>
          <w:rStyle w:val="CommentReference"/>
        </w:rPr>
        <w:annotationRef/>
      </w:r>
      <w:r>
        <w:t xml:space="preserve">There is no direction from one category to another. The older version is </w:t>
      </w:r>
      <w:proofErr w:type="gramStart"/>
      <w:r>
        <w:t>more clear</w:t>
      </w:r>
      <w:proofErr w:type="gramEnd"/>
      <w:r>
        <w:t>.</w:t>
      </w:r>
    </w:p>
  </w:comment>
  <w:comment w:id="305" w:author="Ning Lin" w:date="2018-10-10T12:07:00Z" w:initials="NL">
    <w:p w14:paraId="78BD93A6" w14:textId="067F4DAE" w:rsidR="002A7A7B" w:rsidRDefault="002A7A7B">
      <w:pPr>
        <w:pStyle w:val="CommentText"/>
      </w:pPr>
      <w:r>
        <w:rPr>
          <w:rStyle w:val="CommentReference"/>
        </w:rPr>
        <w:annotationRef/>
      </w:r>
      <w:proofErr w:type="gramStart"/>
      <w:r>
        <w:t>These point</w:t>
      </w:r>
      <w:proofErr w:type="gramEnd"/>
      <w:r>
        <w:t xml:space="preserve"> do not seem to be closely related. Do you want to leave the out or be more </w:t>
      </w:r>
      <w:proofErr w:type="gramStart"/>
      <w:r>
        <w:t>specific.</w:t>
      </w:r>
      <w:proofErr w:type="gramEnd"/>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C96469" w15:done="0"/>
  <w15:commentEx w15:paraId="0DCD2727" w15:done="0"/>
  <w15:commentEx w15:paraId="5A059956" w15:done="0"/>
  <w15:commentEx w15:paraId="246E4941" w15:done="0"/>
  <w15:commentEx w15:paraId="3B4F1DBD" w15:done="0"/>
  <w15:commentEx w15:paraId="4F2A5763" w15:done="0"/>
  <w15:commentEx w15:paraId="10354650" w15:done="0"/>
  <w15:commentEx w15:paraId="3484232F" w15:done="0"/>
  <w15:commentEx w15:paraId="76618750" w15:done="0"/>
  <w15:commentEx w15:paraId="713917AC" w15:done="0"/>
  <w15:commentEx w15:paraId="4BFFA14E" w15:done="0"/>
  <w15:commentEx w15:paraId="78BD93A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C96469" w16cid:durableId="1F685CF7"/>
  <w16cid:commentId w16cid:paraId="0DCD2727" w16cid:durableId="1F607003"/>
  <w16cid:commentId w16cid:paraId="5A059956" w16cid:durableId="1F6865FE"/>
  <w16cid:commentId w16cid:paraId="246E4941" w16cid:durableId="1F686F93"/>
  <w16cid:commentId w16cid:paraId="3B4F1DBD" w16cid:durableId="1F686F71"/>
  <w16cid:commentId w16cid:paraId="4F2A5763" w16cid:durableId="1F686FD0"/>
  <w16cid:commentId w16cid:paraId="10354650" w16cid:durableId="1F6870A6"/>
  <w16cid:commentId w16cid:paraId="3484232F" w16cid:durableId="1F6870BE"/>
  <w16cid:commentId w16cid:paraId="76618750" w16cid:durableId="1F688A94"/>
  <w16cid:commentId w16cid:paraId="713917AC" w16cid:durableId="1F689006"/>
  <w16cid:commentId w16cid:paraId="4BFFA14E" w16cid:durableId="1F4A98CC"/>
  <w16cid:commentId w16cid:paraId="78BD93A6" w16cid:durableId="1F6869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8600B4" w14:textId="77777777" w:rsidR="008278F1" w:rsidRDefault="008278F1" w:rsidP="00141A21">
      <w:pPr>
        <w:spacing w:after="0" w:line="240" w:lineRule="auto"/>
      </w:pPr>
      <w:r>
        <w:separator/>
      </w:r>
    </w:p>
  </w:endnote>
  <w:endnote w:type="continuationSeparator" w:id="0">
    <w:p w14:paraId="6563F1AC" w14:textId="77777777" w:rsidR="008278F1" w:rsidRDefault="008278F1" w:rsidP="00141A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altName w:val="Calibri"/>
    <w:panose1 w:val="020B0604020202020204"/>
    <w:charset w:val="00"/>
    <w:family w:val="swiss"/>
    <w:pitch w:val="variable"/>
    <w:sig w:usb0="E10022FF" w:usb1="C000E47F" w:usb2="00000029" w:usb3="00000000" w:csb0="000001D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D2A857" w14:textId="77777777" w:rsidR="008278F1" w:rsidRDefault="008278F1" w:rsidP="00141A21">
      <w:pPr>
        <w:spacing w:after="0" w:line="240" w:lineRule="auto"/>
      </w:pPr>
      <w:r>
        <w:separator/>
      </w:r>
    </w:p>
  </w:footnote>
  <w:footnote w:type="continuationSeparator" w:id="0">
    <w:p w14:paraId="5D4CACA0" w14:textId="77777777" w:rsidR="008278F1" w:rsidRDefault="008278F1" w:rsidP="00141A21">
      <w:pPr>
        <w:spacing w:after="0" w:line="240" w:lineRule="auto"/>
      </w:pPr>
      <w:r>
        <w:continuationSeparator/>
      </w:r>
    </w:p>
  </w:footnote>
  <w:footnote w:id="1">
    <w:p w14:paraId="378F52F4" w14:textId="77777777" w:rsidR="00141A21" w:rsidRPr="0070607F" w:rsidRDefault="00141A21">
      <w:pPr>
        <w:pStyle w:val="FootnoteText"/>
        <w:rPr>
          <w:rFonts w:ascii="Times New Roman" w:hAnsi="Times New Roman" w:cs="Times New Roman"/>
        </w:rPr>
      </w:pPr>
      <w:r w:rsidRPr="0070607F">
        <w:rPr>
          <w:rStyle w:val="FootnoteReference"/>
          <w:rFonts w:ascii="Times New Roman" w:hAnsi="Times New Roman" w:cs="Times New Roman"/>
        </w:rPr>
        <w:footnoteRef/>
      </w:r>
      <w:r w:rsidRPr="0070607F">
        <w:rPr>
          <w:rFonts w:ascii="Times New Roman" w:hAnsi="Times New Roman" w:cs="Times New Roman"/>
        </w:rPr>
        <w:t xml:space="preserve"> It should be noted that the sense of security on</w:t>
      </w:r>
      <w:r w:rsidR="00BF1601" w:rsidRPr="0070607F">
        <w:rPr>
          <w:rFonts w:ascii="Times New Roman" w:hAnsi="Times New Roman" w:cs="Times New Roman"/>
        </w:rPr>
        <w:t>ly applies to flood risks in this</w:t>
      </w:r>
      <w:r w:rsidRPr="0070607F">
        <w:rPr>
          <w:rFonts w:ascii="Times New Roman" w:hAnsi="Times New Roman" w:cs="Times New Roman"/>
        </w:rPr>
        <w:t xml:space="preserve"> study.  </w:t>
      </w:r>
    </w:p>
  </w:footnote>
  <w:footnote w:id="2">
    <w:p w14:paraId="106E2FB0" w14:textId="6331E90A" w:rsidR="00351F29" w:rsidRPr="0070607F" w:rsidRDefault="00351F29" w:rsidP="00351F29">
      <w:pPr>
        <w:pStyle w:val="FootnoteText"/>
        <w:rPr>
          <w:rFonts w:ascii="Times New Roman" w:hAnsi="Times New Roman" w:cs="Times New Roman"/>
        </w:rPr>
      </w:pPr>
      <w:r w:rsidRPr="0070607F">
        <w:rPr>
          <w:rStyle w:val="FootnoteReference"/>
          <w:rFonts w:ascii="Times New Roman" w:hAnsi="Times New Roman" w:cs="Times New Roman"/>
        </w:rPr>
        <w:footnoteRef/>
      </w:r>
      <w:r w:rsidRPr="0070607F">
        <w:rPr>
          <w:rFonts w:ascii="Times New Roman" w:hAnsi="Times New Roman" w:cs="Times New Roman"/>
        </w:rPr>
        <w:t xml:space="preserve"> Marginalizing means considering all </w:t>
      </w:r>
      <w:proofErr w:type="gramStart"/>
      <w:r w:rsidRPr="0070607F">
        <w:rPr>
          <w:rFonts w:ascii="Times New Roman" w:hAnsi="Times New Roman" w:cs="Times New Roman"/>
        </w:rPr>
        <w:t>possible values</w:t>
      </w:r>
      <w:proofErr w:type="gramEnd"/>
      <w:r w:rsidR="00B97D9E" w:rsidRPr="0070607F">
        <w:rPr>
          <w:rFonts w:ascii="Times New Roman" w:hAnsi="Times New Roman" w:cs="Times New Roman"/>
        </w:rPr>
        <w:t xml:space="preserve"> </w:t>
      </w:r>
      <w:r w:rsidR="006A4F4B" w:rsidRPr="0070607F">
        <w:rPr>
          <w:rFonts w:ascii="Times New Roman" w:hAnsi="Times New Roman" w:cs="Times New Roman"/>
        </w:rPr>
        <w:t>the unknown variables may take</w:t>
      </w:r>
      <w:r w:rsidRPr="0070607F">
        <w:rPr>
          <w:rFonts w:ascii="Times New Roman" w:hAnsi="Times New Roman" w:cs="Times New Roman"/>
        </w:rPr>
        <w:t xml:space="preserve"> and averaging over them.</w:t>
      </w:r>
    </w:p>
  </w:footnote>
  <w:footnote w:id="3">
    <w:p w14:paraId="15551126" w14:textId="559BC77B" w:rsidR="00136E2C" w:rsidRPr="003159B2" w:rsidDel="00B10070" w:rsidRDefault="00136E2C">
      <w:pPr>
        <w:pStyle w:val="FootnoteText"/>
        <w:rPr>
          <w:del w:id="174" w:author="Ning Lin" w:date="2018-10-10T12:25:00Z"/>
          <w:rFonts w:ascii="Times New Roman" w:hAnsi="Times New Roman" w:cs="Times New Roman"/>
        </w:rPr>
      </w:pPr>
      <w:del w:id="175" w:author="Ning Lin" w:date="2018-10-10T12:25:00Z">
        <w:r w:rsidDel="00B10070">
          <w:rPr>
            <w:rStyle w:val="FootnoteReference"/>
          </w:rPr>
          <w:footnoteRef/>
        </w:r>
        <w:r w:rsidDel="00B10070">
          <w:delText xml:space="preserve"> </w:delText>
        </w:r>
        <w:r w:rsidRPr="003159B2" w:rsidDel="00B10070">
          <w:rPr>
            <w:rFonts w:ascii="Times New Roman" w:hAnsi="Times New Roman" w:cs="Times New Roman"/>
          </w:rPr>
          <w:delText>It is somewhat arbitray to select the criteria on which the classification of observations is based, given that the combined scores do not provide a clear-cut pattern of “support,” “neutral,” and “oppose.” We make the decision to use the percentages of respondents by partisanship (Democrats: 31.81 %; Indepdent: 45.4%   ; Republican:  22.8%) as the guideline to classify the sample into three categories based on the consideration that public support for policies has strong political connotations and implications and climate change related hazards have become increasingly politicized in the American public discourse.</w:delText>
        </w:r>
      </w:del>
    </w:p>
  </w:footnote>
  <w:footnote w:id="4">
    <w:p w14:paraId="42C6F9EB" w14:textId="77777777" w:rsidR="00351537" w:rsidRPr="0070607F" w:rsidRDefault="00351537" w:rsidP="00351537">
      <w:pPr>
        <w:pStyle w:val="FootnoteText"/>
        <w:rPr>
          <w:rFonts w:ascii="Times New Roman" w:hAnsi="Times New Roman" w:cs="Times New Roman"/>
        </w:rPr>
      </w:pPr>
      <w:r w:rsidRPr="0070607F">
        <w:rPr>
          <w:rStyle w:val="FootnoteReference"/>
          <w:rFonts w:ascii="Times New Roman" w:hAnsi="Times New Roman" w:cs="Times New Roman"/>
        </w:rPr>
        <w:footnoteRef/>
      </w:r>
      <w:r w:rsidRPr="0070607F">
        <w:rPr>
          <w:rFonts w:ascii="Times New Roman" w:hAnsi="Times New Roman" w:cs="Times New Roman"/>
        </w:rPr>
        <w:t xml:space="preserve"> There are about 50 percent of observations without information on income. Given the high level of inaccuracy associated with the imputation of a substantial number of missing values, we decide not to include income in our BN model. </w:t>
      </w:r>
    </w:p>
  </w:footnote>
  <w:footnote w:id="5">
    <w:p w14:paraId="0F9DFD27" w14:textId="77777777" w:rsidR="00B10070" w:rsidRPr="003159B2" w:rsidRDefault="00B10070" w:rsidP="00B10070">
      <w:pPr>
        <w:pStyle w:val="FootnoteText"/>
        <w:rPr>
          <w:ins w:id="205" w:author="Ning Lin" w:date="2018-10-10T12:25:00Z"/>
          <w:rFonts w:ascii="Times New Roman" w:hAnsi="Times New Roman" w:cs="Times New Roman"/>
        </w:rPr>
      </w:pPr>
      <w:ins w:id="206" w:author="Ning Lin" w:date="2018-10-10T12:25:00Z">
        <w:r>
          <w:rPr>
            <w:rStyle w:val="FootnoteReference"/>
          </w:rPr>
          <w:footnoteRef/>
        </w:r>
        <w:r>
          <w:t xml:space="preserve"> </w:t>
        </w:r>
        <w:r w:rsidRPr="003159B2">
          <w:rPr>
            <w:rFonts w:ascii="Times New Roman" w:hAnsi="Times New Roman" w:cs="Times New Roman"/>
          </w:rPr>
          <w:t xml:space="preserve">It is </w:t>
        </w:r>
        <w:proofErr w:type="gramStart"/>
        <w:r w:rsidRPr="003159B2" w:rsidDel="00FD19DC">
          <w:rPr>
            <w:rFonts w:ascii="Times New Roman" w:hAnsi="Times New Roman" w:cs="Times New Roman"/>
          </w:rPr>
          <w:t xml:space="preserve">somewhat </w:t>
        </w:r>
        <w:proofErr w:type="spellStart"/>
        <w:r w:rsidRPr="003159B2">
          <w:rPr>
            <w:rFonts w:ascii="Times New Roman" w:hAnsi="Times New Roman" w:cs="Times New Roman"/>
          </w:rPr>
          <w:t>arbitray</w:t>
        </w:r>
        <w:proofErr w:type="spellEnd"/>
        <w:proofErr w:type="gramEnd"/>
        <w:r w:rsidRPr="003159B2">
          <w:rPr>
            <w:rFonts w:ascii="Times New Roman" w:hAnsi="Times New Roman" w:cs="Times New Roman"/>
          </w:rPr>
          <w:t xml:space="preserve"> to select the criteria on which the classification of observations is based, given that the combined scores do not provide a clear-cut pattern of “support,” “neutral,” and “oppose.” We make the decision to use the percentages of respondents by partisanship (Democrats: 31.8</w:t>
        </w:r>
        <w:r w:rsidRPr="003159B2" w:rsidDel="000E79FC">
          <w:rPr>
            <w:rFonts w:ascii="Times New Roman" w:hAnsi="Times New Roman" w:cs="Times New Roman"/>
          </w:rPr>
          <w:t>1</w:t>
        </w:r>
        <w:r w:rsidRPr="003159B2">
          <w:rPr>
            <w:rFonts w:ascii="Times New Roman" w:hAnsi="Times New Roman" w:cs="Times New Roman"/>
          </w:rPr>
          <w:t xml:space="preserve"> %; </w:t>
        </w:r>
        <w:proofErr w:type="spellStart"/>
        <w:r w:rsidRPr="003159B2">
          <w:rPr>
            <w:rFonts w:ascii="Times New Roman" w:hAnsi="Times New Roman" w:cs="Times New Roman"/>
          </w:rPr>
          <w:t>Indepdent</w:t>
        </w:r>
        <w:proofErr w:type="spellEnd"/>
        <w:r w:rsidRPr="003159B2">
          <w:rPr>
            <w:rFonts w:ascii="Times New Roman" w:hAnsi="Times New Roman" w:cs="Times New Roman"/>
          </w:rPr>
          <w:t xml:space="preserve">: 45.4% </w:t>
        </w:r>
        <w:proofErr w:type="gramStart"/>
        <w:r w:rsidRPr="003159B2">
          <w:rPr>
            <w:rFonts w:ascii="Times New Roman" w:hAnsi="Times New Roman" w:cs="Times New Roman"/>
          </w:rPr>
          <w:t xml:space="preserve">  ;</w:t>
        </w:r>
        <w:proofErr w:type="gramEnd"/>
        <w:r w:rsidRPr="003159B2">
          <w:rPr>
            <w:rFonts w:ascii="Times New Roman" w:hAnsi="Times New Roman" w:cs="Times New Roman"/>
          </w:rPr>
          <w:t xml:space="preserve"> Republican:  22.8%) as the guideline to classify the sample into three categories based on the consideration that public support for policies has strong political connotations and implications and climate change related hazards have become increasingly politicized in the American public discourse.</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C63F3F"/>
    <w:multiLevelType w:val="hybridMultilevel"/>
    <w:tmpl w:val="7842F968"/>
    <w:lvl w:ilvl="0" w:tplc="A294B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5BEC2901"/>
    <w:multiLevelType w:val="hybridMultilevel"/>
    <w:tmpl w:val="DE96C384"/>
    <w:lvl w:ilvl="0" w:tplc="E842D1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ng Lin">
    <w15:presenceInfo w15:providerId="Windows Live" w15:userId="720fd8c1-6ead-4039-a5d1-3270879b9f88"/>
  </w15:person>
  <w15:person w15:author="Shao\,\ Wanyun">
    <w15:presenceInfo w15:providerId="AD" w15:userId="S-1-5-21-3984197867-2021682176-948428795-10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hideGrammaticalErrors/>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5B2C"/>
    <w:rsid w:val="00002E80"/>
    <w:rsid w:val="0000361C"/>
    <w:rsid w:val="00003B97"/>
    <w:rsid w:val="0000697E"/>
    <w:rsid w:val="00015306"/>
    <w:rsid w:val="00015C6F"/>
    <w:rsid w:val="00016ADC"/>
    <w:rsid w:val="000279BC"/>
    <w:rsid w:val="00031153"/>
    <w:rsid w:val="00053957"/>
    <w:rsid w:val="00063238"/>
    <w:rsid w:val="00065F7D"/>
    <w:rsid w:val="00067871"/>
    <w:rsid w:val="0007335A"/>
    <w:rsid w:val="00077434"/>
    <w:rsid w:val="000845C9"/>
    <w:rsid w:val="000978F4"/>
    <w:rsid w:val="000A396E"/>
    <w:rsid w:val="000A65B3"/>
    <w:rsid w:val="000B3D5A"/>
    <w:rsid w:val="000C14D2"/>
    <w:rsid w:val="000D1754"/>
    <w:rsid w:val="000E397A"/>
    <w:rsid w:val="000E79FC"/>
    <w:rsid w:val="00105B2C"/>
    <w:rsid w:val="00117167"/>
    <w:rsid w:val="001201A3"/>
    <w:rsid w:val="00120D64"/>
    <w:rsid w:val="00130B2A"/>
    <w:rsid w:val="00131F66"/>
    <w:rsid w:val="001342A8"/>
    <w:rsid w:val="00136E2C"/>
    <w:rsid w:val="00141430"/>
    <w:rsid w:val="00141A21"/>
    <w:rsid w:val="00143DC0"/>
    <w:rsid w:val="00144940"/>
    <w:rsid w:val="001506E1"/>
    <w:rsid w:val="00173D3C"/>
    <w:rsid w:val="00187F82"/>
    <w:rsid w:val="0019042B"/>
    <w:rsid w:val="001955B9"/>
    <w:rsid w:val="00195DEA"/>
    <w:rsid w:val="0019622B"/>
    <w:rsid w:val="001A10F6"/>
    <w:rsid w:val="001A3021"/>
    <w:rsid w:val="001A7B66"/>
    <w:rsid w:val="001B1DA3"/>
    <w:rsid w:val="001C19DC"/>
    <w:rsid w:val="001C2C6A"/>
    <w:rsid w:val="001C5AB9"/>
    <w:rsid w:val="001C74CC"/>
    <w:rsid w:val="001C7CD5"/>
    <w:rsid w:val="001D6284"/>
    <w:rsid w:val="001E29FD"/>
    <w:rsid w:val="001E5C8A"/>
    <w:rsid w:val="001E63AB"/>
    <w:rsid w:val="001E7CF9"/>
    <w:rsid w:val="001F4527"/>
    <w:rsid w:val="001F4715"/>
    <w:rsid w:val="002020C6"/>
    <w:rsid w:val="002027F4"/>
    <w:rsid w:val="00204414"/>
    <w:rsid w:val="002068D2"/>
    <w:rsid w:val="0021218D"/>
    <w:rsid w:val="00220F29"/>
    <w:rsid w:val="002262BA"/>
    <w:rsid w:val="00226AC0"/>
    <w:rsid w:val="002270E9"/>
    <w:rsid w:val="0023492F"/>
    <w:rsid w:val="00237F48"/>
    <w:rsid w:val="002424B4"/>
    <w:rsid w:val="00243E7B"/>
    <w:rsid w:val="00245E2C"/>
    <w:rsid w:val="0025026E"/>
    <w:rsid w:val="00250C20"/>
    <w:rsid w:val="00261106"/>
    <w:rsid w:val="00261874"/>
    <w:rsid w:val="00263A58"/>
    <w:rsid w:val="002806CC"/>
    <w:rsid w:val="00287CC3"/>
    <w:rsid w:val="002933CA"/>
    <w:rsid w:val="00296BE7"/>
    <w:rsid w:val="002A0B71"/>
    <w:rsid w:val="002A6CF7"/>
    <w:rsid w:val="002A7607"/>
    <w:rsid w:val="002A7A7B"/>
    <w:rsid w:val="002B3D47"/>
    <w:rsid w:val="002B48E5"/>
    <w:rsid w:val="002B6BDE"/>
    <w:rsid w:val="002C09CD"/>
    <w:rsid w:val="002E017A"/>
    <w:rsid w:val="002E3974"/>
    <w:rsid w:val="002E3FC0"/>
    <w:rsid w:val="002E5637"/>
    <w:rsid w:val="002F5F3D"/>
    <w:rsid w:val="003049EA"/>
    <w:rsid w:val="00305B56"/>
    <w:rsid w:val="00306E30"/>
    <w:rsid w:val="00307DC9"/>
    <w:rsid w:val="00313F42"/>
    <w:rsid w:val="00314058"/>
    <w:rsid w:val="003152D4"/>
    <w:rsid w:val="003159B2"/>
    <w:rsid w:val="00324F88"/>
    <w:rsid w:val="0033425D"/>
    <w:rsid w:val="00341F87"/>
    <w:rsid w:val="00345EC9"/>
    <w:rsid w:val="0035120E"/>
    <w:rsid w:val="00351537"/>
    <w:rsid w:val="00351F29"/>
    <w:rsid w:val="0035380D"/>
    <w:rsid w:val="00362188"/>
    <w:rsid w:val="00373A21"/>
    <w:rsid w:val="00374546"/>
    <w:rsid w:val="003767B8"/>
    <w:rsid w:val="00376C83"/>
    <w:rsid w:val="0037730C"/>
    <w:rsid w:val="003805CE"/>
    <w:rsid w:val="00395DAF"/>
    <w:rsid w:val="00397889"/>
    <w:rsid w:val="003B07B2"/>
    <w:rsid w:val="003B66CF"/>
    <w:rsid w:val="003C4FFD"/>
    <w:rsid w:val="003D1272"/>
    <w:rsid w:val="003D5AC1"/>
    <w:rsid w:val="003F0717"/>
    <w:rsid w:val="003F11F1"/>
    <w:rsid w:val="003F609C"/>
    <w:rsid w:val="00401E76"/>
    <w:rsid w:val="00405960"/>
    <w:rsid w:val="00420090"/>
    <w:rsid w:val="004320D1"/>
    <w:rsid w:val="004376A6"/>
    <w:rsid w:val="0043791B"/>
    <w:rsid w:val="004421F3"/>
    <w:rsid w:val="00451D98"/>
    <w:rsid w:val="00456298"/>
    <w:rsid w:val="0046489A"/>
    <w:rsid w:val="004648B1"/>
    <w:rsid w:val="0046672F"/>
    <w:rsid w:val="00471B37"/>
    <w:rsid w:val="004721AA"/>
    <w:rsid w:val="00487EAF"/>
    <w:rsid w:val="0049330A"/>
    <w:rsid w:val="004933E9"/>
    <w:rsid w:val="004A6D29"/>
    <w:rsid w:val="004B0DAE"/>
    <w:rsid w:val="004B4335"/>
    <w:rsid w:val="004B49FD"/>
    <w:rsid w:val="004B71A9"/>
    <w:rsid w:val="004D7058"/>
    <w:rsid w:val="004F2E0F"/>
    <w:rsid w:val="004F5247"/>
    <w:rsid w:val="00504635"/>
    <w:rsid w:val="00505C5C"/>
    <w:rsid w:val="00512521"/>
    <w:rsid w:val="005178DA"/>
    <w:rsid w:val="00524B70"/>
    <w:rsid w:val="00551CCC"/>
    <w:rsid w:val="00560A43"/>
    <w:rsid w:val="00560C35"/>
    <w:rsid w:val="00571245"/>
    <w:rsid w:val="005719FB"/>
    <w:rsid w:val="00573382"/>
    <w:rsid w:val="00573A8D"/>
    <w:rsid w:val="00573FF3"/>
    <w:rsid w:val="005836C2"/>
    <w:rsid w:val="00585EF6"/>
    <w:rsid w:val="005873FA"/>
    <w:rsid w:val="0059171E"/>
    <w:rsid w:val="00595B48"/>
    <w:rsid w:val="00595DAA"/>
    <w:rsid w:val="005A2D93"/>
    <w:rsid w:val="005A3DB3"/>
    <w:rsid w:val="005A73A6"/>
    <w:rsid w:val="005B0100"/>
    <w:rsid w:val="005B332F"/>
    <w:rsid w:val="005B6F5F"/>
    <w:rsid w:val="005B7DAE"/>
    <w:rsid w:val="005C0C2B"/>
    <w:rsid w:val="005C118E"/>
    <w:rsid w:val="005D6424"/>
    <w:rsid w:val="005D68E2"/>
    <w:rsid w:val="005E59B7"/>
    <w:rsid w:val="005F3535"/>
    <w:rsid w:val="005F6E79"/>
    <w:rsid w:val="00612907"/>
    <w:rsid w:val="00631164"/>
    <w:rsid w:val="00631B95"/>
    <w:rsid w:val="00634723"/>
    <w:rsid w:val="00634D6B"/>
    <w:rsid w:val="00645706"/>
    <w:rsid w:val="00653080"/>
    <w:rsid w:val="00674315"/>
    <w:rsid w:val="006759FA"/>
    <w:rsid w:val="00675D94"/>
    <w:rsid w:val="0068253A"/>
    <w:rsid w:val="006A0702"/>
    <w:rsid w:val="006A301B"/>
    <w:rsid w:val="006A31E3"/>
    <w:rsid w:val="006A4AC4"/>
    <w:rsid w:val="006A4F4B"/>
    <w:rsid w:val="006C4A08"/>
    <w:rsid w:val="006C50F3"/>
    <w:rsid w:val="006D3983"/>
    <w:rsid w:val="006D6620"/>
    <w:rsid w:val="006F1439"/>
    <w:rsid w:val="006F38C3"/>
    <w:rsid w:val="006F3BD6"/>
    <w:rsid w:val="00703006"/>
    <w:rsid w:val="0070367A"/>
    <w:rsid w:val="0070607F"/>
    <w:rsid w:val="007205DA"/>
    <w:rsid w:val="007217A3"/>
    <w:rsid w:val="00721B24"/>
    <w:rsid w:val="00723AD7"/>
    <w:rsid w:val="00724A42"/>
    <w:rsid w:val="00736D98"/>
    <w:rsid w:val="00741041"/>
    <w:rsid w:val="007416E6"/>
    <w:rsid w:val="00752E6C"/>
    <w:rsid w:val="00765A37"/>
    <w:rsid w:val="00775341"/>
    <w:rsid w:val="00791E87"/>
    <w:rsid w:val="0079581C"/>
    <w:rsid w:val="007B5B96"/>
    <w:rsid w:val="007C1319"/>
    <w:rsid w:val="007C45A0"/>
    <w:rsid w:val="007D01D7"/>
    <w:rsid w:val="007D0DBC"/>
    <w:rsid w:val="007E23A0"/>
    <w:rsid w:val="007F0282"/>
    <w:rsid w:val="007F0328"/>
    <w:rsid w:val="007F07A6"/>
    <w:rsid w:val="007F713E"/>
    <w:rsid w:val="008005D6"/>
    <w:rsid w:val="00800B20"/>
    <w:rsid w:val="00810AE6"/>
    <w:rsid w:val="00811029"/>
    <w:rsid w:val="00813572"/>
    <w:rsid w:val="00824F20"/>
    <w:rsid w:val="008278F1"/>
    <w:rsid w:val="00840C05"/>
    <w:rsid w:val="008436C8"/>
    <w:rsid w:val="00855358"/>
    <w:rsid w:val="0086697D"/>
    <w:rsid w:val="00873354"/>
    <w:rsid w:val="008737FE"/>
    <w:rsid w:val="00875A63"/>
    <w:rsid w:val="00877DE9"/>
    <w:rsid w:val="00882E9D"/>
    <w:rsid w:val="008920A0"/>
    <w:rsid w:val="008975A5"/>
    <w:rsid w:val="008A0E61"/>
    <w:rsid w:val="008A4109"/>
    <w:rsid w:val="008C332B"/>
    <w:rsid w:val="008C350F"/>
    <w:rsid w:val="008C5086"/>
    <w:rsid w:val="008C6B26"/>
    <w:rsid w:val="008D2632"/>
    <w:rsid w:val="008E01F7"/>
    <w:rsid w:val="008E1BCE"/>
    <w:rsid w:val="008F016D"/>
    <w:rsid w:val="008F72DF"/>
    <w:rsid w:val="008F7F2B"/>
    <w:rsid w:val="008F7F52"/>
    <w:rsid w:val="00902D44"/>
    <w:rsid w:val="009039EE"/>
    <w:rsid w:val="00911DF1"/>
    <w:rsid w:val="00917349"/>
    <w:rsid w:val="00917DC6"/>
    <w:rsid w:val="00924193"/>
    <w:rsid w:val="0092517C"/>
    <w:rsid w:val="00931BEA"/>
    <w:rsid w:val="00940DCA"/>
    <w:rsid w:val="00946F36"/>
    <w:rsid w:val="009508D9"/>
    <w:rsid w:val="00950CE0"/>
    <w:rsid w:val="00953ACB"/>
    <w:rsid w:val="00955E2A"/>
    <w:rsid w:val="00962DB2"/>
    <w:rsid w:val="00977006"/>
    <w:rsid w:val="00977F24"/>
    <w:rsid w:val="00987997"/>
    <w:rsid w:val="0099144C"/>
    <w:rsid w:val="009923E1"/>
    <w:rsid w:val="0099296B"/>
    <w:rsid w:val="0099521C"/>
    <w:rsid w:val="009A00C9"/>
    <w:rsid w:val="009A2A5D"/>
    <w:rsid w:val="009B72D7"/>
    <w:rsid w:val="009C793B"/>
    <w:rsid w:val="009E559B"/>
    <w:rsid w:val="009E67BA"/>
    <w:rsid w:val="009F4389"/>
    <w:rsid w:val="009F5C96"/>
    <w:rsid w:val="00A039C8"/>
    <w:rsid w:val="00A128DF"/>
    <w:rsid w:val="00A13CDB"/>
    <w:rsid w:val="00A237BB"/>
    <w:rsid w:val="00A3169F"/>
    <w:rsid w:val="00A424CE"/>
    <w:rsid w:val="00A439A6"/>
    <w:rsid w:val="00A457F7"/>
    <w:rsid w:val="00A47170"/>
    <w:rsid w:val="00A513BF"/>
    <w:rsid w:val="00A666D3"/>
    <w:rsid w:val="00A731CB"/>
    <w:rsid w:val="00A8362D"/>
    <w:rsid w:val="00A839F4"/>
    <w:rsid w:val="00A86B59"/>
    <w:rsid w:val="00A86F93"/>
    <w:rsid w:val="00A92B5C"/>
    <w:rsid w:val="00A94849"/>
    <w:rsid w:val="00A95315"/>
    <w:rsid w:val="00A974C5"/>
    <w:rsid w:val="00AA047B"/>
    <w:rsid w:val="00AA156C"/>
    <w:rsid w:val="00AA239B"/>
    <w:rsid w:val="00AA4EBB"/>
    <w:rsid w:val="00AA5EA0"/>
    <w:rsid w:val="00AA70A1"/>
    <w:rsid w:val="00AB18E0"/>
    <w:rsid w:val="00AB317C"/>
    <w:rsid w:val="00AB3DA9"/>
    <w:rsid w:val="00AC360B"/>
    <w:rsid w:val="00AE3659"/>
    <w:rsid w:val="00AE4824"/>
    <w:rsid w:val="00AE4920"/>
    <w:rsid w:val="00B04852"/>
    <w:rsid w:val="00B10070"/>
    <w:rsid w:val="00B23D4D"/>
    <w:rsid w:val="00B27639"/>
    <w:rsid w:val="00B27CBE"/>
    <w:rsid w:val="00B30CCC"/>
    <w:rsid w:val="00B36130"/>
    <w:rsid w:val="00B4211D"/>
    <w:rsid w:val="00B47016"/>
    <w:rsid w:val="00B52135"/>
    <w:rsid w:val="00B521A8"/>
    <w:rsid w:val="00B550C4"/>
    <w:rsid w:val="00B6049F"/>
    <w:rsid w:val="00B65D53"/>
    <w:rsid w:val="00B7419B"/>
    <w:rsid w:val="00B8174E"/>
    <w:rsid w:val="00B83137"/>
    <w:rsid w:val="00B97D9E"/>
    <w:rsid w:val="00BA3DBC"/>
    <w:rsid w:val="00BA75AA"/>
    <w:rsid w:val="00BB26A3"/>
    <w:rsid w:val="00BB3A08"/>
    <w:rsid w:val="00BB5ADB"/>
    <w:rsid w:val="00BC3433"/>
    <w:rsid w:val="00BC4588"/>
    <w:rsid w:val="00BC75A3"/>
    <w:rsid w:val="00BE1AC4"/>
    <w:rsid w:val="00BE49FC"/>
    <w:rsid w:val="00BF1601"/>
    <w:rsid w:val="00BF4B97"/>
    <w:rsid w:val="00BF683B"/>
    <w:rsid w:val="00C2198F"/>
    <w:rsid w:val="00C26914"/>
    <w:rsid w:val="00C35113"/>
    <w:rsid w:val="00C368E9"/>
    <w:rsid w:val="00C3721F"/>
    <w:rsid w:val="00C40790"/>
    <w:rsid w:val="00C64C81"/>
    <w:rsid w:val="00C65B6F"/>
    <w:rsid w:val="00C67EB2"/>
    <w:rsid w:val="00C71B25"/>
    <w:rsid w:val="00C87996"/>
    <w:rsid w:val="00C91D70"/>
    <w:rsid w:val="00C94DF9"/>
    <w:rsid w:val="00CA79BF"/>
    <w:rsid w:val="00CB64AD"/>
    <w:rsid w:val="00CB7303"/>
    <w:rsid w:val="00CC204B"/>
    <w:rsid w:val="00CD2244"/>
    <w:rsid w:val="00CD32B8"/>
    <w:rsid w:val="00CD7FF3"/>
    <w:rsid w:val="00CE024A"/>
    <w:rsid w:val="00CE1629"/>
    <w:rsid w:val="00CE1DA0"/>
    <w:rsid w:val="00CF359A"/>
    <w:rsid w:val="00CF4A7E"/>
    <w:rsid w:val="00CF649A"/>
    <w:rsid w:val="00D1723E"/>
    <w:rsid w:val="00D25F17"/>
    <w:rsid w:val="00D27C69"/>
    <w:rsid w:val="00D30C03"/>
    <w:rsid w:val="00D31B6C"/>
    <w:rsid w:val="00D3528D"/>
    <w:rsid w:val="00D42E2D"/>
    <w:rsid w:val="00D54DA8"/>
    <w:rsid w:val="00D57F26"/>
    <w:rsid w:val="00D603A1"/>
    <w:rsid w:val="00D625C0"/>
    <w:rsid w:val="00D839C5"/>
    <w:rsid w:val="00D87E32"/>
    <w:rsid w:val="00D974FF"/>
    <w:rsid w:val="00D97698"/>
    <w:rsid w:val="00DA1B14"/>
    <w:rsid w:val="00DA7037"/>
    <w:rsid w:val="00DB23A3"/>
    <w:rsid w:val="00DB24FC"/>
    <w:rsid w:val="00DC6DCB"/>
    <w:rsid w:val="00DD3BE7"/>
    <w:rsid w:val="00DE0252"/>
    <w:rsid w:val="00DE14AF"/>
    <w:rsid w:val="00DE2CEE"/>
    <w:rsid w:val="00DE3FE8"/>
    <w:rsid w:val="00E22C34"/>
    <w:rsid w:val="00E23177"/>
    <w:rsid w:val="00E245CB"/>
    <w:rsid w:val="00E3719D"/>
    <w:rsid w:val="00E47586"/>
    <w:rsid w:val="00E539BC"/>
    <w:rsid w:val="00E66665"/>
    <w:rsid w:val="00E7064D"/>
    <w:rsid w:val="00E74DEA"/>
    <w:rsid w:val="00E75E41"/>
    <w:rsid w:val="00E777A9"/>
    <w:rsid w:val="00E835BB"/>
    <w:rsid w:val="00EA59CF"/>
    <w:rsid w:val="00EA6B8E"/>
    <w:rsid w:val="00EB77B9"/>
    <w:rsid w:val="00EC2061"/>
    <w:rsid w:val="00ED5F4D"/>
    <w:rsid w:val="00F153E9"/>
    <w:rsid w:val="00F17C20"/>
    <w:rsid w:val="00F25CC1"/>
    <w:rsid w:val="00F314A8"/>
    <w:rsid w:val="00F34D35"/>
    <w:rsid w:val="00F36909"/>
    <w:rsid w:val="00F36FD6"/>
    <w:rsid w:val="00F53045"/>
    <w:rsid w:val="00F53099"/>
    <w:rsid w:val="00F570C2"/>
    <w:rsid w:val="00F60405"/>
    <w:rsid w:val="00F615D4"/>
    <w:rsid w:val="00F81208"/>
    <w:rsid w:val="00F97F25"/>
    <w:rsid w:val="00FA78A5"/>
    <w:rsid w:val="00FA7974"/>
    <w:rsid w:val="00FA7EBC"/>
    <w:rsid w:val="00FB5565"/>
    <w:rsid w:val="00FB5E81"/>
    <w:rsid w:val="00FC73BE"/>
    <w:rsid w:val="00FD0BA1"/>
    <w:rsid w:val="00FD19DC"/>
    <w:rsid w:val="00FD635C"/>
    <w:rsid w:val="00FE0F95"/>
    <w:rsid w:val="00FE1B7F"/>
    <w:rsid w:val="00FE7631"/>
    <w:rsid w:val="00FF12F3"/>
    <w:rsid w:val="00FF25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2C42E"/>
  <w15:chartTrackingRefBased/>
  <w15:docId w15:val="{E95BD11A-719D-45E5-AAAE-925D71E78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5DEA"/>
    <w:pPr>
      <w:ind w:left="720"/>
      <w:contextualSpacing/>
    </w:pPr>
  </w:style>
  <w:style w:type="paragraph" w:styleId="FootnoteText">
    <w:name w:val="footnote text"/>
    <w:basedOn w:val="Normal"/>
    <w:link w:val="FootnoteTextChar"/>
    <w:uiPriority w:val="99"/>
    <w:semiHidden/>
    <w:unhideWhenUsed/>
    <w:rsid w:val="00141A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1A21"/>
    <w:rPr>
      <w:sz w:val="20"/>
      <w:szCs w:val="20"/>
    </w:rPr>
  </w:style>
  <w:style w:type="character" w:styleId="FootnoteReference">
    <w:name w:val="footnote reference"/>
    <w:basedOn w:val="DefaultParagraphFont"/>
    <w:uiPriority w:val="99"/>
    <w:semiHidden/>
    <w:unhideWhenUsed/>
    <w:rsid w:val="00141A21"/>
    <w:rPr>
      <w:vertAlign w:val="superscript"/>
    </w:rPr>
  </w:style>
  <w:style w:type="character" w:styleId="CommentReference">
    <w:name w:val="annotation reference"/>
    <w:basedOn w:val="DefaultParagraphFont"/>
    <w:uiPriority w:val="99"/>
    <w:semiHidden/>
    <w:unhideWhenUsed/>
    <w:rsid w:val="0035120E"/>
    <w:rPr>
      <w:sz w:val="16"/>
      <w:szCs w:val="16"/>
    </w:rPr>
  </w:style>
  <w:style w:type="paragraph" w:styleId="CommentText">
    <w:name w:val="annotation text"/>
    <w:basedOn w:val="Normal"/>
    <w:link w:val="CommentTextChar"/>
    <w:uiPriority w:val="99"/>
    <w:semiHidden/>
    <w:unhideWhenUsed/>
    <w:rsid w:val="0035120E"/>
    <w:pPr>
      <w:spacing w:line="240" w:lineRule="auto"/>
    </w:pPr>
    <w:rPr>
      <w:sz w:val="20"/>
      <w:szCs w:val="20"/>
    </w:rPr>
  </w:style>
  <w:style w:type="character" w:customStyle="1" w:styleId="CommentTextChar">
    <w:name w:val="Comment Text Char"/>
    <w:basedOn w:val="DefaultParagraphFont"/>
    <w:link w:val="CommentText"/>
    <w:uiPriority w:val="99"/>
    <w:semiHidden/>
    <w:rsid w:val="0035120E"/>
    <w:rPr>
      <w:sz w:val="20"/>
      <w:szCs w:val="20"/>
    </w:rPr>
  </w:style>
  <w:style w:type="paragraph" w:styleId="CommentSubject">
    <w:name w:val="annotation subject"/>
    <w:basedOn w:val="CommentText"/>
    <w:next w:val="CommentText"/>
    <w:link w:val="CommentSubjectChar"/>
    <w:uiPriority w:val="99"/>
    <w:semiHidden/>
    <w:unhideWhenUsed/>
    <w:rsid w:val="0035120E"/>
    <w:rPr>
      <w:b/>
      <w:bCs/>
    </w:rPr>
  </w:style>
  <w:style w:type="character" w:customStyle="1" w:styleId="CommentSubjectChar">
    <w:name w:val="Comment Subject Char"/>
    <w:basedOn w:val="CommentTextChar"/>
    <w:link w:val="CommentSubject"/>
    <w:uiPriority w:val="99"/>
    <w:semiHidden/>
    <w:rsid w:val="0035120E"/>
    <w:rPr>
      <w:b/>
      <w:bCs/>
      <w:sz w:val="20"/>
      <w:szCs w:val="20"/>
    </w:rPr>
  </w:style>
  <w:style w:type="paragraph" w:styleId="BalloonText">
    <w:name w:val="Balloon Text"/>
    <w:basedOn w:val="Normal"/>
    <w:link w:val="BalloonTextChar"/>
    <w:uiPriority w:val="99"/>
    <w:semiHidden/>
    <w:unhideWhenUsed/>
    <w:rsid w:val="003512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120E"/>
    <w:rPr>
      <w:rFonts w:ascii="Segoe UI" w:hAnsi="Segoe UI" w:cs="Segoe UI"/>
      <w:sz w:val="18"/>
      <w:szCs w:val="18"/>
    </w:rPr>
  </w:style>
  <w:style w:type="character" w:styleId="Hyperlink">
    <w:name w:val="Hyperlink"/>
    <w:basedOn w:val="DefaultParagraphFont"/>
    <w:uiPriority w:val="99"/>
    <w:unhideWhenUsed/>
    <w:rsid w:val="008E01F7"/>
    <w:rPr>
      <w:color w:val="0563C1" w:themeColor="hyperlink"/>
      <w:u w:val="single"/>
    </w:rPr>
  </w:style>
  <w:style w:type="character" w:customStyle="1" w:styleId="UnresolvedMention1">
    <w:name w:val="Unresolved Mention1"/>
    <w:basedOn w:val="DefaultParagraphFont"/>
    <w:uiPriority w:val="99"/>
    <w:rsid w:val="008A4109"/>
    <w:rPr>
      <w:color w:val="808080"/>
      <w:shd w:val="clear" w:color="auto" w:fill="E6E6E6"/>
    </w:rPr>
  </w:style>
  <w:style w:type="paragraph" w:styleId="Caption">
    <w:name w:val="caption"/>
    <w:basedOn w:val="Normal"/>
    <w:next w:val="Normal"/>
    <w:uiPriority w:val="35"/>
    <w:unhideWhenUsed/>
    <w:qFormat/>
    <w:rsid w:val="00DD3BE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104">
      <w:bodyDiv w:val="1"/>
      <w:marLeft w:val="0"/>
      <w:marRight w:val="0"/>
      <w:marTop w:val="0"/>
      <w:marBottom w:val="0"/>
      <w:divBdr>
        <w:top w:val="none" w:sz="0" w:space="0" w:color="auto"/>
        <w:left w:val="none" w:sz="0" w:space="0" w:color="auto"/>
        <w:bottom w:val="none" w:sz="0" w:space="0" w:color="auto"/>
        <w:right w:val="none" w:sz="0" w:space="0" w:color="auto"/>
      </w:divBdr>
    </w:div>
    <w:div w:id="578253870">
      <w:bodyDiv w:val="1"/>
      <w:marLeft w:val="0"/>
      <w:marRight w:val="0"/>
      <w:marTop w:val="0"/>
      <w:marBottom w:val="0"/>
      <w:divBdr>
        <w:top w:val="none" w:sz="0" w:space="0" w:color="auto"/>
        <w:left w:val="none" w:sz="0" w:space="0" w:color="auto"/>
        <w:bottom w:val="none" w:sz="0" w:space="0" w:color="auto"/>
        <w:right w:val="none" w:sz="0" w:space="0" w:color="auto"/>
      </w:divBdr>
    </w:div>
    <w:div w:id="1154252120">
      <w:bodyDiv w:val="1"/>
      <w:marLeft w:val="0"/>
      <w:marRight w:val="0"/>
      <w:marTop w:val="0"/>
      <w:marBottom w:val="0"/>
      <w:divBdr>
        <w:top w:val="none" w:sz="0" w:space="0" w:color="auto"/>
        <w:left w:val="none" w:sz="0" w:space="0" w:color="auto"/>
        <w:bottom w:val="none" w:sz="0" w:space="0" w:color="auto"/>
        <w:right w:val="none" w:sz="0" w:space="0" w:color="auto"/>
      </w:divBdr>
    </w:div>
    <w:div w:id="1443648400">
      <w:bodyDiv w:val="1"/>
      <w:marLeft w:val="0"/>
      <w:marRight w:val="0"/>
      <w:marTop w:val="0"/>
      <w:marBottom w:val="0"/>
      <w:divBdr>
        <w:top w:val="none" w:sz="0" w:space="0" w:color="auto"/>
        <w:left w:val="none" w:sz="0" w:space="0" w:color="auto"/>
        <w:bottom w:val="none" w:sz="0" w:space="0" w:color="auto"/>
        <w:right w:val="none" w:sz="0" w:space="0" w:color="auto"/>
      </w:divBdr>
    </w:div>
    <w:div w:id="1991447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hyperlink" Target="http://dx.doi.org/10.1126/science.1185782" TargetMode="External"/><Relationship Id="rId2" Type="http://schemas.openxmlformats.org/officeDocument/2006/relationships/numbering" Target="numbering.xml"/><Relationship Id="rId16" Type="http://schemas.openxmlformats.org/officeDocument/2006/relationships/hyperlink" Target="https://fas.org/sgp/crs/homesec/R45099.pdf"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chart" Target="charts/chart1.xml"/><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Conditional Probabilities for Overall Support for Flood Mitigation</a:t>
            </a:r>
          </a:p>
        </c:rich>
      </c:tx>
      <c:layout>
        <c:manualLayout>
          <c:xMode val="edge"/>
          <c:yMode val="edge"/>
          <c:x val="0.1382286176867"/>
          <c:y val="2.5000000000000001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Sheet1!$D$1</c:f>
              <c:strCache>
                <c:ptCount val="1"/>
                <c:pt idx="0">
                  <c:v>Oppose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stdErr"/>
            <c:noEndCap val="0"/>
            <c:spPr>
              <a:noFill/>
              <a:ln w="9525" cap="flat" cmpd="sng" algn="ctr">
                <a:solidFill>
                  <a:schemeClr val="tx1">
                    <a:lumMod val="65000"/>
                    <a:lumOff val="35000"/>
                  </a:schemeClr>
                </a:solidFill>
                <a:round/>
              </a:ln>
              <a:effectLst/>
            </c:spPr>
          </c:errBars>
          <c:cat>
            <c:multiLvlStrRef>
              <c:f>Sheet1!$A$2:$C$5</c:f>
              <c:multiLvlStrCache>
                <c:ptCount val="4"/>
                <c:lvl>
                  <c:pt idx="0">
                    <c:v>No insurance</c:v>
                  </c:pt>
                  <c:pt idx="1">
                    <c:v>Voluntary </c:v>
                  </c:pt>
                  <c:pt idx="2">
                    <c:v>Required</c:v>
                  </c:pt>
                  <c:pt idx="3">
                    <c:v>Both</c:v>
                  </c:pt>
                </c:lvl>
                <c:lvl>
                  <c:pt idx="0">
                    <c:v>Low insecurity</c:v>
                  </c:pt>
                  <c:pt idx="1">
                    <c:v>High insecurity</c:v>
                  </c:pt>
                  <c:pt idx="2">
                    <c:v>Low insecurity</c:v>
                  </c:pt>
                  <c:pt idx="3">
                    <c:v>High insecurity</c:v>
                  </c:pt>
                </c:lvl>
                <c:lvl>
                  <c:pt idx="0">
                    <c:v>Outside SFHA</c:v>
                  </c:pt>
                  <c:pt idx="2">
                    <c:v>Inside SFHA</c:v>
                  </c:pt>
                </c:lvl>
              </c:multiLvlStrCache>
            </c:multiLvlStrRef>
          </c:cat>
          <c:val>
            <c:numRef>
              <c:f>Sheet1!$D$2:$D$5</c:f>
              <c:numCache>
                <c:formatCode>General</c:formatCode>
                <c:ptCount val="4"/>
                <c:pt idx="0">
                  <c:v>25.9</c:v>
                </c:pt>
                <c:pt idx="1">
                  <c:v>22.46</c:v>
                </c:pt>
                <c:pt idx="2">
                  <c:v>21.73</c:v>
                </c:pt>
                <c:pt idx="3">
                  <c:v>9.3000000000000007</c:v>
                </c:pt>
              </c:numCache>
            </c:numRef>
          </c:val>
          <c:extLst>
            <c:ext xmlns:c16="http://schemas.microsoft.com/office/drawing/2014/chart" uri="{C3380CC4-5D6E-409C-BE32-E72D297353CC}">
              <c16:uniqueId val="{00000000-DCC4-4B2B-859E-9A40D1137AB3}"/>
            </c:ext>
          </c:extLst>
        </c:ser>
        <c:ser>
          <c:idx val="1"/>
          <c:order val="1"/>
          <c:tx>
            <c:strRef>
              <c:f>Sheet1!$E$1</c:f>
              <c:strCache>
                <c:ptCount val="1"/>
                <c:pt idx="0">
                  <c:v>Neutral </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stdErr"/>
            <c:noEndCap val="0"/>
            <c:spPr>
              <a:noFill/>
              <a:ln w="9525" cap="flat" cmpd="sng" algn="ctr">
                <a:solidFill>
                  <a:schemeClr val="tx1">
                    <a:lumMod val="65000"/>
                    <a:lumOff val="35000"/>
                  </a:schemeClr>
                </a:solidFill>
                <a:round/>
              </a:ln>
              <a:effectLst/>
            </c:spPr>
          </c:errBars>
          <c:cat>
            <c:multiLvlStrRef>
              <c:f>Sheet1!$A$2:$C$5</c:f>
              <c:multiLvlStrCache>
                <c:ptCount val="4"/>
                <c:lvl>
                  <c:pt idx="0">
                    <c:v>No insurance</c:v>
                  </c:pt>
                  <c:pt idx="1">
                    <c:v>Voluntary </c:v>
                  </c:pt>
                  <c:pt idx="2">
                    <c:v>Required</c:v>
                  </c:pt>
                  <c:pt idx="3">
                    <c:v>Both</c:v>
                  </c:pt>
                </c:lvl>
                <c:lvl>
                  <c:pt idx="0">
                    <c:v>Low insecurity</c:v>
                  </c:pt>
                  <c:pt idx="1">
                    <c:v>High insecurity</c:v>
                  </c:pt>
                  <c:pt idx="2">
                    <c:v>Low insecurity</c:v>
                  </c:pt>
                  <c:pt idx="3">
                    <c:v>High insecurity</c:v>
                  </c:pt>
                </c:lvl>
                <c:lvl>
                  <c:pt idx="0">
                    <c:v>Outside SFHA</c:v>
                  </c:pt>
                  <c:pt idx="2">
                    <c:v>Inside SFHA</c:v>
                  </c:pt>
                </c:lvl>
              </c:multiLvlStrCache>
            </c:multiLvlStrRef>
          </c:cat>
          <c:val>
            <c:numRef>
              <c:f>Sheet1!$E$2:$E$5</c:f>
              <c:numCache>
                <c:formatCode>General</c:formatCode>
                <c:ptCount val="4"/>
                <c:pt idx="0">
                  <c:v>46.29</c:v>
                </c:pt>
                <c:pt idx="1">
                  <c:v>49.18</c:v>
                </c:pt>
                <c:pt idx="2">
                  <c:v>38.75</c:v>
                </c:pt>
                <c:pt idx="3">
                  <c:v>39.230000000000011</c:v>
                </c:pt>
              </c:numCache>
            </c:numRef>
          </c:val>
          <c:extLst>
            <c:ext xmlns:c16="http://schemas.microsoft.com/office/drawing/2014/chart" uri="{C3380CC4-5D6E-409C-BE32-E72D297353CC}">
              <c16:uniqueId val="{00000001-DCC4-4B2B-859E-9A40D1137AB3}"/>
            </c:ext>
          </c:extLst>
        </c:ser>
        <c:ser>
          <c:idx val="2"/>
          <c:order val="2"/>
          <c:tx>
            <c:strRef>
              <c:f>Sheet1!$F$1</c:f>
              <c:strCache>
                <c:ptCount val="1"/>
                <c:pt idx="0">
                  <c:v>Support</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3"/>
              <c:tx>
                <c:rich>
                  <a:bodyPr/>
                  <a:lstStyle/>
                  <a:p>
                    <a:fld id="{24227C1C-2037-49B5-8B1F-22D65C0A5A7C}" type="VALUE">
                      <a:rPr lang="en-US"/>
                      <a:pPr/>
                      <a:t>[VALUE]</a:t>
                    </a:fld>
                    <a:endParaRPr lang="en-US"/>
                  </a:p>
                </c:rich>
              </c:tx>
              <c:dLblPos val="in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0A58-403C-9F55-879AE1919AD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stdErr"/>
            <c:noEndCap val="0"/>
            <c:spPr>
              <a:noFill/>
              <a:ln w="9525" cap="flat" cmpd="sng" algn="ctr">
                <a:solidFill>
                  <a:schemeClr val="tx1">
                    <a:lumMod val="65000"/>
                    <a:lumOff val="35000"/>
                  </a:schemeClr>
                </a:solidFill>
                <a:round/>
              </a:ln>
              <a:effectLst/>
            </c:spPr>
          </c:errBars>
          <c:cat>
            <c:multiLvlStrRef>
              <c:f>Sheet1!$A$2:$C$5</c:f>
              <c:multiLvlStrCache>
                <c:ptCount val="4"/>
                <c:lvl>
                  <c:pt idx="0">
                    <c:v>No insurance</c:v>
                  </c:pt>
                  <c:pt idx="1">
                    <c:v>Voluntary </c:v>
                  </c:pt>
                  <c:pt idx="2">
                    <c:v>Required</c:v>
                  </c:pt>
                  <c:pt idx="3">
                    <c:v>Both</c:v>
                  </c:pt>
                </c:lvl>
                <c:lvl>
                  <c:pt idx="0">
                    <c:v>Low insecurity</c:v>
                  </c:pt>
                  <c:pt idx="1">
                    <c:v>High insecurity</c:v>
                  </c:pt>
                  <c:pt idx="2">
                    <c:v>Low insecurity</c:v>
                  </c:pt>
                  <c:pt idx="3">
                    <c:v>High insecurity</c:v>
                  </c:pt>
                </c:lvl>
                <c:lvl>
                  <c:pt idx="0">
                    <c:v>Outside SFHA</c:v>
                  </c:pt>
                  <c:pt idx="2">
                    <c:v>Inside SFHA</c:v>
                  </c:pt>
                </c:lvl>
              </c:multiLvlStrCache>
            </c:multiLvlStrRef>
          </c:cat>
          <c:val>
            <c:numRef>
              <c:f>Sheet1!$F$2:$F$5</c:f>
              <c:numCache>
                <c:formatCode>General</c:formatCode>
                <c:ptCount val="4"/>
                <c:pt idx="0">
                  <c:v>27.81</c:v>
                </c:pt>
                <c:pt idx="1">
                  <c:v>28.36</c:v>
                </c:pt>
                <c:pt idx="2">
                  <c:v>39.520000000000003</c:v>
                </c:pt>
                <c:pt idx="3">
                  <c:v>51.47</c:v>
                </c:pt>
              </c:numCache>
            </c:numRef>
          </c:val>
          <c:extLst>
            <c:ext xmlns:c16="http://schemas.microsoft.com/office/drawing/2014/chart" uri="{C3380CC4-5D6E-409C-BE32-E72D297353CC}">
              <c16:uniqueId val="{00000002-DCC4-4B2B-859E-9A40D1137AB3}"/>
            </c:ext>
          </c:extLst>
        </c:ser>
        <c:dLbls>
          <c:dLblPos val="inEnd"/>
          <c:showLegendKey val="0"/>
          <c:showVal val="1"/>
          <c:showCatName val="0"/>
          <c:showSerName val="0"/>
          <c:showPercent val="0"/>
          <c:showBubbleSize val="0"/>
        </c:dLbls>
        <c:gapWidth val="100"/>
        <c:overlap val="-24"/>
        <c:axId val="1230277264"/>
        <c:axId val="1230270320"/>
      </c:barChart>
      <c:catAx>
        <c:axId val="123027726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0270320"/>
        <c:crosses val="autoZero"/>
        <c:auto val="1"/>
        <c:lblAlgn val="ctr"/>
        <c:lblOffset val="100"/>
        <c:noMultiLvlLbl val="0"/>
      </c:catAx>
      <c:valAx>
        <c:axId val="12302703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0277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77EB4-CD44-D94F-940F-0E84BBC99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18</Pages>
  <Words>8177</Words>
  <Characters>46611</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Wanyun Shao</dc:creator>
  <cp:keywords/>
  <dc:description/>
  <cp:lastModifiedBy>Ning Lin</cp:lastModifiedBy>
  <cp:revision>17</cp:revision>
  <cp:lastPrinted>2018-10-04T12:33:00Z</cp:lastPrinted>
  <dcterms:created xsi:type="dcterms:W3CDTF">2018-10-10T14:59:00Z</dcterms:created>
  <dcterms:modified xsi:type="dcterms:W3CDTF">2018-10-10T18:51:00Z</dcterms:modified>
</cp:coreProperties>
</file>